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mallCaps w:val="0"/>
          <w:spacing w:val="0"/>
          <w:sz w:val="22"/>
          <w:szCs w:val="22"/>
        </w:rPr>
        <w:id w:val="2136827872"/>
        <w:docPartObj>
          <w:docPartGallery w:val="Table of Contents"/>
          <w:docPartUnique/>
        </w:docPartObj>
      </w:sdtPr>
      <w:sdtEndPr>
        <w:rPr>
          <w:b/>
          <w:bCs/>
          <w:noProof/>
        </w:rPr>
      </w:sdtEndPr>
      <w:sdtContent>
        <w:p w:rsidR="00BF5ABB" w:rsidRPr="00BB3890" w:rsidRDefault="00BF5ABB">
          <w:pPr>
            <w:pStyle w:val="TOCHeading"/>
          </w:pPr>
          <w:r w:rsidRPr="00BB3890">
            <w:t>Índice</w:t>
          </w:r>
        </w:p>
        <w:p w:rsidR="001865DA" w:rsidRDefault="00BF5ABB">
          <w:pPr>
            <w:pStyle w:val="TOC1"/>
            <w:tabs>
              <w:tab w:val="right" w:leader="dot" w:pos="9350"/>
            </w:tabs>
            <w:rPr>
              <w:ins w:id="0" w:author="wpoch" w:date="2010-10-13T19:15:00Z"/>
              <w:rFonts w:asciiTheme="minorHAnsi" w:eastAsiaTheme="minorEastAsia" w:hAnsiTheme="minorHAnsi" w:cstheme="minorBidi"/>
              <w:noProof/>
              <w:lang w:val="en-US" w:bidi="ar-SA"/>
            </w:rPr>
          </w:pPr>
          <w:r w:rsidRPr="006A31D3">
            <w:fldChar w:fldCharType="begin"/>
          </w:r>
          <w:r w:rsidRPr="00BB3890">
            <w:instrText xml:space="preserve"> TOC \o "1-3" \h \z \u </w:instrText>
          </w:r>
          <w:r w:rsidRPr="006A31D3">
            <w:fldChar w:fldCharType="separate"/>
          </w:r>
          <w:ins w:id="1" w:author="wpoch" w:date="2010-10-13T19:15:00Z">
            <w:r w:rsidR="001865DA" w:rsidRPr="0055025F">
              <w:rPr>
                <w:rStyle w:val="Hyperlink"/>
                <w:noProof/>
              </w:rPr>
              <w:fldChar w:fldCharType="begin"/>
            </w:r>
            <w:r w:rsidR="001865DA" w:rsidRPr="0055025F">
              <w:rPr>
                <w:rStyle w:val="Hyperlink"/>
                <w:noProof/>
              </w:rPr>
              <w:instrText xml:space="preserve"> </w:instrText>
            </w:r>
            <w:r w:rsidR="001865DA">
              <w:rPr>
                <w:noProof/>
              </w:rPr>
              <w:instrText>HYPERLINK \l "_Toc274760654"</w:instrText>
            </w:r>
            <w:r w:rsidR="001865DA" w:rsidRPr="0055025F">
              <w:rPr>
                <w:rStyle w:val="Hyperlink"/>
                <w:noProof/>
              </w:rPr>
              <w:instrText xml:space="preserve"> </w:instrText>
            </w:r>
            <w:r w:rsidR="001865DA" w:rsidRPr="0055025F">
              <w:rPr>
                <w:rStyle w:val="Hyperlink"/>
                <w:noProof/>
              </w:rPr>
              <w:fldChar w:fldCharType="separate"/>
            </w:r>
            <w:r w:rsidR="001865DA" w:rsidRPr="0055025F">
              <w:rPr>
                <w:rStyle w:val="Hyperlink"/>
                <w:rFonts w:eastAsia="Times New Roman"/>
                <w:noProof/>
                <w:kern w:val="36"/>
              </w:rPr>
              <w:t>1 - El Proyecto</w:t>
            </w:r>
            <w:r w:rsidR="001865DA">
              <w:rPr>
                <w:noProof/>
                <w:webHidden/>
              </w:rPr>
              <w:tab/>
            </w:r>
            <w:r w:rsidR="001865DA">
              <w:rPr>
                <w:noProof/>
                <w:webHidden/>
              </w:rPr>
              <w:fldChar w:fldCharType="begin"/>
            </w:r>
            <w:r w:rsidR="001865DA">
              <w:rPr>
                <w:noProof/>
                <w:webHidden/>
              </w:rPr>
              <w:instrText xml:space="preserve"> PAGEREF _Toc274760654 \h </w:instrText>
            </w:r>
          </w:ins>
          <w:r w:rsidR="001865DA">
            <w:rPr>
              <w:noProof/>
              <w:webHidden/>
            </w:rPr>
          </w:r>
          <w:r w:rsidR="001865DA">
            <w:rPr>
              <w:noProof/>
              <w:webHidden/>
            </w:rPr>
            <w:fldChar w:fldCharType="separate"/>
          </w:r>
          <w:ins w:id="2" w:author="wpoch" w:date="2010-10-13T19:15:00Z">
            <w:r w:rsidR="001865DA">
              <w:rPr>
                <w:noProof/>
                <w:webHidden/>
              </w:rPr>
              <w:t>3</w:t>
            </w:r>
            <w:r w:rsidR="001865DA">
              <w:rPr>
                <w:noProof/>
                <w:webHidden/>
              </w:rPr>
              <w:fldChar w:fldCharType="end"/>
            </w:r>
            <w:r w:rsidR="001865DA" w:rsidRPr="0055025F">
              <w:rPr>
                <w:rStyle w:val="Hyperlink"/>
                <w:noProof/>
              </w:rPr>
              <w:fldChar w:fldCharType="end"/>
            </w:r>
          </w:ins>
        </w:p>
        <w:p w:rsidR="001865DA" w:rsidRDefault="001865DA">
          <w:pPr>
            <w:pStyle w:val="TOC2"/>
            <w:tabs>
              <w:tab w:val="right" w:leader="dot" w:pos="9350"/>
            </w:tabs>
            <w:rPr>
              <w:ins w:id="3" w:author="wpoch" w:date="2010-10-13T19:15:00Z"/>
              <w:rFonts w:asciiTheme="minorHAnsi" w:eastAsiaTheme="minorEastAsia" w:hAnsiTheme="minorHAnsi" w:cstheme="minorBidi"/>
              <w:noProof/>
              <w:lang w:val="en-US" w:bidi="ar-SA"/>
            </w:rPr>
          </w:pPr>
          <w:ins w:id="4"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"_Toc274760655"</w:instrText>
            </w:r>
            <w:r w:rsidRPr="0055025F">
              <w:rPr>
                <w:rStyle w:val="Hyperlink"/>
                <w:noProof/>
              </w:rPr>
              <w:instrText xml:space="preserve"> </w:instrText>
            </w:r>
            <w:r w:rsidRPr="0055025F">
              <w:rPr>
                <w:rStyle w:val="Hyperlink"/>
                <w:noProof/>
              </w:rPr>
              <w:fldChar w:fldCharType="separate"/>
            </w:r>
            <w:r w:rsidRPr="0055025F">
              <w:rPr>
                <w:rStyle w:val="Hyperlink"/>
                <w:rFonts w:eastAsia="Times New Roman"/>
                <w:noProof/>
              </w:rPr>
              <w:t>1.1 - Breve Descripción del Proyecto</w:t>
            </w:r>
            <w:r>
              <w:rPr>
                <w:noProof/>
                <w:webHidden/>
              </w:rPr>
              <w:tab/>
            </w:r>
            <w:r>
              <w:rPr>
                <w:noProof/>
                <w:webHidden/>
              </w:rPr>
              <w:fldChar w:fldCharType="begin"/>
            </w:r>
            <w:r>
              <w:rPr>
                <w:noProof/>
                <w:webHidden/>
              </w:rPr>
              <w:instrText xml:space="preserve"> PAGEREF _Toc274760655 \h </w:instrText>
            </w:r>
          </w:ins>
          <w:r>
            <w:rPr>
              <w:noProof/>
              <w:webHidden/>
            </w:rPr>
          </w:r>
          <w:r>
            <w:rPr>
              <w:noProof/>
              <w:webHidden/>
            </w:rPr>
            <w:fldChar w:fldCharType="separate"/>
          </w:r>
          <w:ins w:id="5" w:author="wpoch" w:date="2010-10-13T19:15:00Z">
            <w:r>
              <w:rPr>
                <w:noProof/>
                <w:webHidden/>
              </w:rPr>
              <w:t>3</w:t>
            </w:r>
            <w:r>
              <w:rPr>
                <w:noProof/>
                <w:webHidden/>
              </w:rPr>
              <w:fldChar w:fldCharType="end"/>
            </w:r>
            <w:r w:rsidRPr="0055025F">
              <w:rPr>
                <w:rStyle w:val="Hyperlink"/>
                <w:noProof/>
              </w:rPr>
              <w:fldChar w:fldCharType="end"/>
            </w:r>
          </w:ins>
        </w:p>
        <w:p w:rsidR="001865DA" w:rsidRDefault="001865DA">
          <w:pPr>
            <w:pStyle w:val="TOC2"/>
            <w:tabs>
              <w:tab w:val="right" w:leader="dot" w:pos="9350"/>
            </w:tabs>
            <w:rPr>
              <w:ins w:id="6" w:author="wpoch" w:date="2010-10-13T19:15:00Z"/>
              <w:rFonts w:asciiTheme="minorHAnsi" w:eastAsiaTheme="minorEastAsia" w:hAnsiTheme="minorHAnsi" w:cstheme="minorBidi"/>
              <w:noProof/>
              <w:lang w:val="en-US" w:bidi="ar-SA"/>
            </w:rPr>
          </w:pPr>
          <w:ins w:id="7"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"_Toc274760656"</w:instrText>
            </w:r>
            <w:r w:rsidRPr="0055025F">
              <w:rPr>
                <w:rStyle w:val="Hyperlink"/>
                <w:noProof/>
              </w:rPr>
              <w:instrText xml:space="preserve"> </w:instrText>
            </w:r>
            <w:r w:rsidRPr="0055025F">
              <w:rPr>
                <w:rStyle w:val="Hyperlink"/>
                <w:noProof/>
              </w:rPr>
              <w:fldChar w:fldCharType="separate"/>
            </w:r>
            <w:r w:rsidRPr="0055025F">
              <w:rPr>
                <w:rStyle w:val="Hyperlink"/>
                <w:rFonts w:eastAsia="Times New Roman"/>
                <w:noProof/>
              </w:rPr>
              <w:t>1.2 - Situación Actual del Proyecto</w:t>
            </w:r>
            <w:r>
              <w:rPr>
                <w:noProof/>
                <w:webHidden/>
              </w:rPr>
              <w:tab/>
            </w:r>
            <w:r>
              <w:rPr>
                <w:noProof/>
                <w:webHidden/>
              </w:rPr>
              <w:fldChar w:fldCharType="begin"/>
            </w:r>
            <w:r>
              <w:rPr>
                <w:noProof/>
                <w:webHidden/>
              </w:rPr>
              <w:instrText xml:space="preserve"> PAGEREF _Toc274760656 \h </w:instrText>
            </w:r>
          </w:ins>
          <w:r>
            <w:rPr>
              <w:noProof/>
              <w:webHidden/>
            </w:rPr>
          </w:r>
          <w:r>
            <w:rPr>
              <w:noProof/>
              <w:webHidden/>
            </w:rPr>
            <w:fldChar w:fldCharType="separate"/>
          </w:r>
          <w:ins w:id="8" w:author="wpoch" w:date="2010-10-13T19:15:00Z">
            <w:r>
              <w:rPr>
                <w:noProof/>
                <w:webHidden/>
              </w:rPr>
              <w:t>3</w:t>
            </w:r>
            <w:r>
              <w:rPr>
                <w:noProof/>
                <w:webHidden/>
              </w:rPr>
              <w:fldChar w:fldCharType="end"/>
            </w:r>
            <w:r w:rsidRPr="0055025F">
              <w:rPr>
                <w:rStyle w:val="Hyperlink"/>
                <w:noProof/>
              </w:rPr>
              <w:fldChar w:fldCharType="end"/>
            </w:r>
          </w:ins>
        </w:p>
        <w:p w:rsidR="001865DA" w:rsidRDefault="001865DA">
          <w:pPr>
            <w:pStyle w:val="TOC2"/>
            <w:tabs>
              <w:tab w:val="right" w:leader="dot" w:pos="9350"/>
            </w:tabs>
            <w:rPr>
              <w:ins w:id="9" w:author="wpoch" w:date="2010-10-13T19:15:00Z"/>
              <w:rFonts w:asciiTheme="minorHAnsi" w:eastAsiaTheme="minorEastAsia" w:hAnsiTheme="minorHAnsi" w:cstheme="minorBidi"/>
              <w:noProof/>
              <w:lang w:val="en-US" w:bidi="ar-SA"/>
            </w:rPr>
          </w:pPr>
          <w:ins w:id="10"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"_Toc274760657"</w:instrText>
            </w:r>
            <w:r w:rsidRPr="0055025F">
              <w:rPr>
                <w:rStyle w:val="Hyperlink"/>
                <w:noProof/>
              </w:rPr>
              <w:instrText xml:space="preserve"> </w:instrText>
            </w:r>
            <w:r w:rsidRPr="0055025F">
              <w:rPr>
                <w:rStyle w:val="Hyperlink"/>
                <w:noProof/>
              </w:rPr>
              <w:fldChar w:fldCharType="separate"/>
            </w:r>
            <w:r w:rsidRPr="0055025F">
              <w:rPr>
                <w:rStyle w:val="Hyperlink"/>
                <w:rFonts w:eastAsia="Times New Roman"/>
                <w:noProof/>
              </w:rPr>
              <w:t>1.3 - ¿Qué hace único a nuestro proyecto?</w:t>
            </w:r>
            <w:r>
              <w:rPr>
                <w:noProof/>
                <w:webHidden/>
              </w:rPr>
              <w:tab/>
            </w:r>
            <w:r>
              <w:rPr>
                <w:noProof/>
                <w:webHidden/>
              </w:rPr>
              <w:fldChar w:fldCharType="begin"/>
            </w:r>
            <w:r>
              <w:rPr>
                <w:noProof/>
                <w:webHidden/>
              </w:rPr>
              <w:instrText xml:space="preserve"> PAGEREF _Toc274760657 \h </w:instrText>
            </w:r>
          </w:ins>
          <w:r>
            <w:rPr>
              <w:noProof/>
              <w:webHidden/>
            </w:rPr>
          </w:r>
          <w:r>
            <w:rPr>
              <w:noProof/>
              <w:webHidden/>
            </w:rPr>
            <w:fldChar w:fldCharType="separate"/>
          </w:r>
          <w:ins w:id="11" w:author="wpoch" w:date="2010-10-13T19:15:00Z">
            <w:r>
              <w:rPr>
                <w:noProof/>
                <w:webHidden/>
              </w:rPr>
              <w:t>5</w:t>
            </w:r>
            <w:r>
              <w:rPr>
                <w:noProof/>
                <w:webHidden/>
              </w:rPr>
              <w:fldChar w:fldCharType="end"/>
            </w:r>
            <w:r w:rsidRPr="0055025F">
              <w:rPr>
                <w:rStyle w:val="Hyperlink"/>
                <w:noProof/>
              </w:rPr>
              <w:fldChar w:fldCharType="end"/>
            </w:r>
          </w:ins>
        </w:p>
        <w:p w:rsidR="001865DA" w:rsidRDefault="001865DA">
          <w:pPr>
            <w:pStyle w:val="TOC3"/>
            <w:tabs>
              <w:tab w:val="right" w:leader="dot" w:pos="9350"/>
            </w:tabs>
            <w:rPr>
              <w:ins w:id="12" w:author="wpoch" w:date="2010-10-13T19:15:00Z"/>
              <w:rFonts w:asciiTheme="minorHAnsi" w:eastAsiaTheme="minorEastAsia" w:hAnsiTheme="minorHAnsi" w:cstheme="minorBidi"/>
              <w:noProof/>
              <w:lang w:val="en-US" w:bidi="ar-SA"/>
            </w:rPr>
          </w:pPr>
          <w:ins w:id="13"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"_Toc274760658"</w:instrText>
            </w:r>
            <w:r w:rsidRPr="0055025F">
              <w:rPr>
                <w:rStyle w:val="Hyperlink"/>
                <w:noProof/>
              </w:rPr>
              <w:instrText xml:space="preserve"> </w:instrText>
            </w:r>
            <w:r w:rsidRPr="0055025F">
              <w:rPr>
                <w:rStyle w:val="Hyperlink"/>
                <w:noProof/>
              </w:rPr>
              <w:fldChar w:fldCharType="separate"/>
            </w:r>
            <w:r w:rsidRPr="0055025F">
              <w:rPr>
                <w:rStyle w:val="Hyperlink"/>
                <w:noProof/>
              </w:rPr>
              <w:t>Centro Diagnóstico Rosario</w:t>
            </w:r>
            <w:r>
              <w:rPr>
                <w:noProof/>
                <w:webHidden/>
              </w:rPr>
              <w:tab/>
            </w:r>
            <w:r>
              <w:rPr>
                <w:noProof/>
                <w:webHidden/>
              </w:rPr>
              <w:fldChar w:fldCharType="begin"/>
            </w:r>
            <w:r>
              <w:rPr>
                <w:noProof/>
                <w:webHidden/>
              </w:rPr>
              <w:instrText xml:space="preserve"> PAGEREF _Toc274760658 \h </w:instrText>
            </w:r>
          </w:ins>
          <w:r>
            <w:rPr>
              <w:noProof/>
              <w:webHidden/>
            </w:rPr>
          </w:r>
          <w:r>
            <w:rPr>
              <w:noProof/>
              <w:webHidden/>
            </w:rPr>
            <w:fldChar w:fldCharType="separate"/>
          </w:r>
          <w:ins w:id="14" w:author="wpoch" w:date="2010-10-13T19:15:00Z">
            <w:r>
              <w:rPr>
                <w:noProof/>
                <w:webHidden/>
              </w:rPr>
              <w:t>6</w:t>
            </w:r>
            <w:r>
              <w:rPr>
                <w:noProof/>
                <w:webHidden/>
              </w:rPr>
              <w:fldChar w:fldCharType="end"/>
            </w:r>
            <w:r w:rsidRPr="0055025F">
              <w:rPr>
                <w:rStyle w:val="Hyperlink"/>
                <w:noProof/>
              </w:rPr>
              <w:fldChar w:fldCharType="end"/>
            </w:r>
          </w:ins>
        </w:p>
        <w:p w:rsidR="001865DA" w:rsidRDefault="001865DA">
          <w:pPr>
            <w:pStyle w:val="TOC3"/>
            <w:tabs>
              <w:tab w:val="right" w:leader="dot" w:pos="9350"/>
            </w:tabs>
            <w:rPr>
              <w:ins w:id="15" w:author="wpoch" w:date="2010-10-13T19:15:00Z"/>
              <w:rFonts w:asciiTheme="minorHAnsi" w:eastAsiaTheme="minorEastAsia" w:hAnsiTheme="minorHAnsi" w:cstheme="minorBidi"/>
              <w:noProof/>
              <w:lang w:val="en-US" w:bidi="ar-SA"/>
            </w:rPr>
          </w:pPr>
          <w:ins w:id="16"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"_Toc274760659"</w:instrText>
            </w:r>
            <w:r w:rsidRPr="0055025F">
              <w:rPr>
                <w:rStyle w:val="Hyperlink"/>
                <w:noProof/>
              </w:rPr>
              <w:instrText xml:space="preserve"> </w:instrText>
            </w:r>
            <w:r w:rsidRPr="0055025F">
              <w:rPr>
                <w:rStyle w:val="Hyperlink"/>
                <w:noProof/>
              </w:rPr>
              <w:fldChar w:fldCharType="separate"/>
            </w:r>
            <w:r w:rsidRPr="0055025F">
              <w:rPr>
                <w:rStyle w:val="Hyperlink"/>
                <w:noProof/>
              </w:rPr>
              <w:t>Sanatorio Centro</w:t>
            </w:r>
            <w:r>
              <w:rPr>
                <w:noProof/>
                <w:webHidden/>
              </w:rPr>
              <w:tab/>
            </w:r>
            <w:r>
              <w:rPr>
                <w:noProof/>
                <w:webHidden/>
              </w:rPr>
              <w:fldChar w:fldCharType="begin"/>
            </w:r>
            <w:r>
              <w:rPr>
                <w:noProof/>
                <w:webHidden/>
              </w:rPr>
              <w:instrText xml:space="preserve"> PAGEREF _Toc274760659 \h </w:instrText>
            </w:r>
          </w:ins>
          <w:r>
            <w:rPr>
              <w:noProof/>
              <w:webHidden/>
            </w:rPr>
          </w:r>
          <w:r>
            <w:rPr>
              <w:noProof/>
              <w:webHidden/>
            </w:rPr>
            <w:fldChar w:fldCharType="separate"/>
          </w:r>
          <w:ins w:id="17" w:author="wpoch" w:date="2010-10-13T19:15:00Z">
            <w:r>
              <w:rPr>
                <w:noProof/>
                <w:webHidden/>
              </w:rPr>
              <w:t>6</w:t>
            </w:r>
            <w:r>
              <w:rPr>
                <w:noProof/>
                <w:webHidden/>
              </w:rPr>
              <w:fldChar w:fldCharType="end"/>
            </w:r>
            <w:r w:rsidRPr="0055025F">
              <w:rPr>
                <w:rStyle w:val="Hyperlink"/>
                <w:noProof/>
              </w:rPr>
              <w:fldChar w:fldCharType="end"/>
            </w:r>
          </w:ins>
        </w:p>
        <w:p w:rsidR="001865DA" w:rsidRDefault="001865DA">
          <w:pPr>
            <w:pStyle w:val="TOC3"/>
            <w:tabs>
              <w:tab w:val="right" w:leader="dot" w:pos="9350"/>
            </w:tabs>
            <w:rPr>
              <w:ins w:id="18" w:author="wpoch" w:date="2010-10-13T19:15:00Z"/>
              <w:rFonts w:asciiTheme="minorHAnsi" w:eastAsiaTheme="minorEastAsia" w:hAnsiTheme="minorHAnsi" w:cstheme="minorBidi"/>
              <w:noProof/>
              <w:lang w:val="en-US" w:bidi="ar-SA"/>
            </w:rPr>
          </w:pPr>
          <w:ins w:id="19"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"_Toc274760660"</w:instrText>
            </w:r>
            <w:r w:rsidRPr="0055025F">
              <w:rPr>
                <w:rStyle w:val="Hyperlink"/>
                <w:noProof/>
              </w:rPr>
              <w:instrText xml:space="preserve"> </w:instrText>
            </w:r>
            <w:r w:rsidRPr="0055025F">
              <w:rPr>
                <w:rStyle w:val="Hyperlink"/>
                <w:noProof/>
              </w:rPr>
              <w:fldChar w:fldCharType="separate"/>
            </w:r>
            <w:r w:rsidRPr="0055025F">
              <w:rPr>
                <w:rStyle w:val="Hyperlink"/>
                <w:noProof/>
              </w:rPr>
              <w:t>Sanatorio De La Mujer</w:t>
            </w:r>
            <w:r>
              <w:rPr>
                <w:noProof/>
                <w:webHidden/>
              </w:rPr>
              <w:tab/>
            </w:r>
            <w:r>
              <w:rPr>
                <w:noProof/>
                <w:webHidden/>
              </w:rPr>
              <w:fldChar w:fldCharType="begin"/>
            </w:r>
            <w:r>
              <w:rPr>
                <w:noProof/>
                <w:webHidden/>
              </w:rPr>
              <w:instrText xml:space="preserve"> PAGEREF _Toc274760660 \h </w:instrText>
            </w:r>
          </w:ins>
          <w:r>
            <w:rPr>
              <w:noProof/>
              <w:webHidden/>
            </w:rPr>
          </w:r>
          <w:r>
            <w:rPr>
              <w:noProof/>
              <w:webHidden/>
            </w:rPr>
            <w:fldChar w:fldCharType="separate"/>
          </w:r>
          <w:ins w:id="20" w:author="wpoch" w:date="2010-10-13T19:15:00Z">
            <w:r>
              <w:rPr>
                <w:noProof/>
                <w:webHidden/>
              </w:rPr>
              <w:t>7</w:t>
            </w:r>
            <w:r>
              <w:rPr>
                <w:noProof/>
                <w:webHidden/>
              </w:rPr>
              <w:fldChar w:fldCharType="end"/>
            </w:r>
            <w:r w:rsidRPr="0055025F">
              <w:rPr>
                <w:rStyle w:val="Hyperlink"/>
                <w:noProof/>
              </w:rPr>
              <w:fldChar w:fldCharType="end"/>
            </w:r>
          </w:ins>
        </w:p>
        <w:p w:rsidR="001865DA" w:rsidRDefault="001865DA">
          <w:pPr>
            <w:pStyle w:val="TOC3"/>
            <w:tabs>
              <w:tab w:val="right" w:leader="dot" w:pos="9350"/>
            </w:tabs>
            <w:rPr>
              <w:ins w:id="21" w:author="wpoch" w:date="2010-10-13T19:15:00Z"/>
              <w:rFonts w:asciiTheme="minorHAnsi" w:eastAsiaTheme="minorEastAsia" w:hAnsiTheme="minorHAnsi" w:cstheme="minorBidi"/>
              <w:noProof/>
              <w:lang w:val="en-US" w:bidi="ar-SA"/>
            </w:rPr>
          </w:pPr>
          <w:ins w:id="22"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"_Toc274760661"</w:instrText>
            </w:r>
            <w:r w:rsidRPr="0055025F">
              <w:rPr>
                <w:rStyle w:val="Hyperlink"/>
                <w:noProof/>
              </w:rPr>
              <w:instrText xml:space="preserve"> </w:instrText>
            </w:r>
            <w:r w:rsidRPr="0055025F">
              <w:rPr>
                <w:rStyle w:val="Hyperlink"/>
                <w:noProof/>
              </w:rPr>
              <w:fldChar w:fldCharType="separate"/>
            </w:r>
            <w:r w:rsidRPr="0055025F">
              <w:rPr>
                <w:rStyle w:val="Hyperlink"/>
                <w:noProof/>
              </w:rPr>
              <w:t>Sanatorio Los Arroyos</w:t>
            </w:r>
            <w:r>
              <w:rPr>
                <w:noProof/>
                <w:webHidden/>
              </w:rPr>
              <w:tab/>
            </w:r>
            <w:r>
              <w:rPr>
                <w:noProof/>
                <w:webHidden/>
              </w:rPr>
              <w:fldChar w:fldCharType="begin"/>
            </w:r>
            <w:r>
              <w:rPr>
                <w:noProof/>
                <w:webHidden/>
              </w:rPr>
              <w:instrText xml:space="preserve"> PAGEREF _Toc274760661 \h </w:instrText>
            </w:r>
          </w:ins>
          <w:r>
            <w:rPr>
              <w:noProof/>
              <w:webHidden/>
            </w:rPr>
          </w:r>
          <w:r>
            <w:rPr>
              <w:noProof/>
              <w:webHidden/>
            </w:rPr>
            <w:fldChar w:fldCharType="separate"/>
          </w:r>
          <w:ins w:id="23" w:author="wpoch" w:date="2010-10-13T19:15:00Z">
            <w:r>
              <w:rPr>
                <w:noProof/>
                <w:webHidden/>
              </w:rPr>
              <w:t>7</w:t>
            </w:r>
            <w:r>
              <w:rPr>
                <w:noProof/>
                <w:webHidden/>
              </w:rPr>
              <w:fldChar w:fldCharType="end"/>
            </w:r>
            <w:r w:rsidRPr="0055025F">
              <w:rPr>
                <w:rStyle w:val="Hyperlink"/>
                <w:noProof/>
              </w:rPr>
              <w:fldChar w:fldCharType="end"/>
            </w:r>
          </w:ins>
        </w:p>
        <w:p w:rsidR="001865DA" w:rsidRDefault="001865DA">
          <w:pPr>
            <w:pStyle w:val="TOC2"/>
            <w:tabs>
              <w:tab w:val="right" w:leader="dot" w:pos="9350"/>
            </w:tabs>
            <w:rPr>
              <w:ins w:id="24" w:author="wpoch" w:date="2010-10-13T19:15:00Z"/>
              <w:rFonts w:asciiTheme="minorHAnsi" w:eastAsiaTheme="minorEastAsia" w:hAnsiTheme="minorHAnsi" w:cstheme="minorBidi"/>
              <w:noProof/>
              <w:lang w:val="en-US" w:bidi="ar-SA"/>
            </w:rPr>
          </w:pPr>
          <w:ins w:id="25"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"_Toc274760662"</w:instrText>
            </w:r>
            <w:r w:rsidRPr="0055025F">
              <w:rPr>
                <w:rStyle w:val="Hyperlink"/>
                <w:noProof/>
              </w:rPr>
              <w:instrText xml:space="preserve"> </w:instrText>
            </w:r>
            <w:r w:rsidRPr="0055025F">
              <w:rPr>
                <w:rStyle w:val="Hyperlink"/>
                <w:noProof/>
              </w:rPr>
              <w:fldChar w:fldCharType="separate"/>
            </w:r>
            <w:r w:rsidRPr="0055025F">
              <w:rPr>
                <w:rStyle w:val="Hyperlink"/>
                <w:rFonts w:eastAsia="Times New Roman"/>
                <w:noProof/>
              </w:rPr>
              <w:t>1.4 - ¿Cuáles son los factores de éxito?</w:t>
            </w:r>
            <w:r>
              <w:rPr>
                <w:noProof/>
                <w:webHidden/>
              </w:rPr>
              <w:tab/>
            </w:r>
            <w:r>
              <w:rPr>
                <w:noProof/>
                <w:webHidden/>
              </w:rPr>
              <w:fldChar w:fldCharType="begin"/>
            </w:r>
            <w:r>
              <w:rPr>
                <w:noProof/>
                <w:webHidden/>
              </w:rPr>
              <w:instrText xml:space="preserve"> PAGEREF _Toc274760662 \h </w:instrText>
            </w:r>
          </w:ins>
          <w:r>
            <w:rPr>
              <w:noProof/>
              <w:webHidden/>
            </w:rPr>
          </w:r>
          <w:r>
            <w:rPr>
              <w:noProof/>
              <w:webHidden/>
            </w:rPr>
            <w:fldChar w:fldCharType="separate"/>
          </w:r>
          <w:ins w:id="26" w:author="wpoch" w:date="2010-10-13T19:15:00Z">
            <w:r>
              <w:rPr>
                <w:noProof/>
                <w:webHidden/>
              </w:rPr>
              <w:t>7</w:t>
            </w:r>
            <w:r>
              <w:rPr>
                <w:noProof/>
                <w:webHidden/>
              </w:rPr>
              <w:fldChar w:fldCharType="end"/>
            </w:r>
            <w:r w:rsidRPr="0055025F">
              <w:rPr>
                <w:rStyle w:val="Hyperlink"/>
                <w:noProof/>
              </w:rPr>
              <w:fldChar w:fldCharType="end"/>
            </w:r>
          </w:ins>
        </w:p>
        <w:p w:rsidR="001865DA" w:rsidRDefault="001865DA">
          <w:pPr>
            <w:pStyle w:val="TOC2"/>
            <w:tabs>
              <w:tab w:val="right" w:leader="dot" w:pos="9350"/>
            </w:tabs>
            <w:rPr>
              <w:ins w:id="27" w:author="wpoch" w:date="2010-10-13T19:15:00Z"/>
              <w:rFonts w:asciiTheme="minorHAnsi" w:eastAsiaTheme="minorEastAsia" w:hAnsiTheme="minorHAnsi" w:cstheme="minorBidi"/>
              <w:noProof/>
              <w:lang w:val="en-US" w:bidi="ar-SA"/>
            </w:rPr>
          </w:pPr>
          <w:ins w:id="28"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"_Toc274760663"</w:instrText>
            </w:r>
            <w:r w:rsidRPr="0055025F">
              <w:rPr>
                <w:rStyle w:val="Hyperlink"/>
                <w:noProof/>
              </w:rPr>
              <w:instrText xml:space="preserve"> </w:instrText>
            </w:r>
            <w:r w:rsidRPr="0055025F">
              <w:rPr>
                <w:rStyle w:val="Hyperlink"/>
                <w:noProof/>
              </w:rPr>
              <w:fldChar w:fldCharType="separate"/>
            </w:r>
            <w:r w:rsidRPr="0055025F">
              <w:rPr>
                <w:rStyle w:val="Hyperlink"/>
                <w:rFonts w:eastAsia="Times New Roman"/>
                <w:noProof/>
              </w:rPr>
              <w:t>1.5 - Análisis FODA</w:t>
            </w:r>
            <w:r>
              <w:rPr>
                <w:noProof/>
                <w:webHidden/>
              </w:rPr>
              <w:tab/>
            </w:r>
            <w:r>
              <w:rPr>
                <w:noProof/>
                <w:webHidden/>
              </w:rPr>
              <w:fldChar w:fldCharType="begin"/>
            </w:r>
            <w:r>
              <w:rPr>
                <w:noProof/>
                <w:webHidden/>
              </w:rPr>
              <w:instrText xml:space="preserve"> PAGEREF _Toc274760663 \h </w:instrText>
            </w:r>
          </w:ins>
          <w:r>
            <w:rPr>
              <w:noProof/>
              <w:webHidden/>
            </w:rPr>
          </w:r>
          <w:r>
            <w:rPr>
              <w:noProof/>
              <w:webHidden/>
            </w:rPr>
            <w:fldChar w:fldCharType="separate"/>
          </w:r>
          <w:ins w:id="29" w:author="wpoch" w:date="2010-10-13T19:15:00Z">
            <w:r>
              <w:rPr>
                <w:noProof/>
                <w:webHidden/>
              </w:rPr>
              <w:t>9</w:t>
            </w:r>
            <w:r>
              <w:rPr>
                <w:noProof/>
                <w:webHidden/>
              </w:rPr>
              <w:fldChar w:fldCharType="end"/>
            </w:r>
            <w:r w:rsidRPr="0055025F">
              <w:rPr>
                <w:rStyle w:val="Hyperlink"/>
                <w:noProof/>
              </w:rPr>
              <w:fldChar w:fldCharType="end"/>
            </w:r>
          </w:ins>
        </w:p>
        <w:p w:rsidR="001865DA" w:rsidRDefault="001865DA">
          <w:pPr>
            <w:pStyle w:val="TOC1"/>
            <w:tabs>
              <w:tab w:val="right" w:leader="dot" w:pos="9350"/>
            </w:tabs>
            <w:rPr>
              <w:ins w:id="30" w:author="wpoch" w:date="2010-10-13T19:15:00Z"/>
              <w:rFonts w:asciiTheme="minorHAnsi" w:eastAsiaTheme="minorEastAsia" w:hAnsiTheme="minorHAnsi" w:cstheme="minorBidi"/>
              <w:noProof/>
              <w:lang w:val="en-US" w:bidi="ar-SA"/>
            </w:rPr>
          </w:pPr>
          <w:ins w:id="31"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"_Toc274760664"</w:instrText>
            </w:r>
            <w:r w:rsidRPr="0055025F">
              <w:rPr>
                <w:rStyle w:val="Hyperlink"/>
                <w:noProof/>
              </w:rPr>
              <w:instrText xml:space="preserve"> </w:instrText>
            </w:r>
            <w:r w:rsidRPr="0055025F">
              <w:rPr>
                <w:rStyle w:val="Hyperlink"/>
                <w:noProof/>
              </w:rPr>
              <w:fldChar w:fldCharType="separate"/>
            </w:r>
            <w:r w:rsidRPr="0055025F">
              <w:rPr>
                <w:rStyle w:val="Hyperlink"/>
                <w:rFonts w:eastAsia="Times New Roman"/>
                <w:noProof/>
              </w:rPr>
              <w:t>2 - Análisis de Contexto</w:t>
            </w:r>
            <w:r>
              <w:rPr>
                <w:noProof/>
                <w:webHidden/>
              </w:rPr>
              <w:tab/>
            </w:r>
            <w:r>
              <w:rPr>
                <w:noProof/>
                <w:webHidden/>
              </w:rPr>
              <w:fldChar w:fldCharType="begin"/>
            </w:r>
            <w:r>
              <w:rPr>
                <w:noProof/>
                <w:webHidden/>
              </w:rPr>
              <w:instrText xml:space="preserve"> PAGEREF _Toc274760664 \h </w:instrText>
            </w:r>
          </w:ins>
          <w:r>
            <w:rPr>
              <w:noProof/>
              <w:webHidden/>
            </w:rPr>
          </w:r>
          <w:r>
            <w:rPr>
              <w:noProof/>
              <w:webHidden/>
            </w:rPr>
            <w:fldChar w:fldCharType="separate"/>
          </w:r>
          <w:ins w:id="32" w:author="wpoch" w:date="2010-10-13T19:15:00Z">
            <w:r>
              <w:rPr>
                <w:noProof/>
                <w:webHidden/>
              </w:rPr>
              <w:t>10</w:t>
            </w:r>
            <w:r>
              <w:rPr>
                <w:noProof/>
                <w:webHidden/>
              </w:rPr>
              <w:fldChar w:fldCharType="end"/>
            </w:r>
            <w:r w:rsidRPr="0055025F">
              <w:rPr>
                <w:rStyle w:val="Hyperlink"/>
                <w:noProof/>
              </w:rPr>
              <w:fldChar w:fldCharType="end"/>
            </w:r>
          </w:ins>
        </w:p>
        <w:p w:rsidR="001865DA" w:rsidRDefault="001865DA">
          <w:pPr>
            <w:pStyle w:val="TOC2"/>
            <w:tabs>
              <w:tab w:val="right" w:leader="dot" w:pos="9350"/>
            </w:tabs>
            <w:rPr>
              <w:ins w:id="33" w:author="wpoch" w:date="2010-10-13T19:15:00Z"/>
              <w:rFonts w:asciiTheme="minorHAnsi" w:eastAsiaTheme="minorEastAsia" w:hAnsiTheme="minorHAnsi" w:cstheme="minorBidi"/>
              <w:noProof/>
              <w:lang w:val="en-US" w:bidi="ar-SA"/>
            </w:rPr>
          </w:pPr>
          <w:ins w:id="34"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"_Toc274760665"</w:instrText>
            </w:r>
            <w:r w:rsidRPr="0055025F">
              <w:rPr>
                <w:rStyle w:val="Hyperlink"/>
                <w:noProof/>
              </w:rPr>
              <w:instrText xml:space="preserve"> </w:instrText>
            </w:r>
            <w:r w:rsidRPr="0055025F">
              <w:rPr>
                <w:rStyle w:val="Hyperlink"/>
                <w:noProof/>
              </w:rPr>
              <w:fldChar w:fldCharType="separate"/>
            </w:r>
            <w:r w:rsidRPr="0055025F">
              <w:rPr>
                <w:rStyle w:val="Hyperlink"/>
                <w:rFonts w:eastAsia="Times New Roman"/>
                <w:noProof/>
              </w:rPr>
              <w:t>2.1 - Descripción del Escenario Local</w:t>
            </w:r>
            <w:r>
              <w:rPr>
                <w:noProof/>
                <w:webHidden/>
              </w:rPr>
              <w:tab/>
            </w:r>
            <w:r>
              <w:rPr>
                <w:noProof/>
                <w:webHidden/>
              </w:rPr>
              <w:fldChar w:fldCharType="begin"/>
            </w:r>
            <w:r>
              <w:rPr>
                <w:noProof/>
                <w:webHidden/>
              </w:rPr>
              <w:instrText xml:space="preserve"> PAGEREF _Toc274760665 \h </w:instrText>
            </w:r>
          </w:ins>
          <w:r>
            <w:rPr>
              <w:noProof/>
              <w:webHidden/>
            </w:rPr>
          </w:r>
          <w:r>
            <w:rPr>
              <w:noProof/>
              <w:webHidden/>
            </w:rPr>
            <w:fldChar w:fldCharType="separate"/>
          </w:r>
          <w:ins w:id="35" w:author="wpoch" w:date="2010-10-13T19:15:00Z">
            <w:r>
              <w:rPr>
                <w:noProof/>
                <w:webHidden/>
              </w:rPr>
              <w:t>10</w:t>
            </w:r>
            <w:r>
              <w:rPr>
                <w:noProof/>
                <w:webHidden/>
              </w:rPr>
              <w:fldChar w:fldCharType="end"/>
            </w:r>
            <w:r w:rsidRPr="0055025F">
              <w:rPr>
                <w:rStyle w:val="Hyperlink"/>
                <w:noProof/>
              </w:rPr>
              <w:fldChar w:fldCharType="end"/>
            </w:r>
          </w:ins>
        </w:p>
        <w:p w:rsidR="001865DA" w:rsidRDefault="001865DA">
          <w:pPr>
            <w:pStyle w:val="TOC3"/>
            <w:tabs>
              <w:tab w:val="right" w:leader="dot" w:pos="9350"/>
            </w:tabs>
            <w:rPr>
              <w:ins w:id="36" w:author="wpoch" w:date="2010-10-13T19:15:00Z"/>
              <w:rFonts w:asciiTheme="minorHAnsi" w:eastAsiaTheme="minorEastAsia" w:hAnsiTheme="minorHAnsi" w:cstheme="minorBidi"/>
              <w:noProof/>
              <w:lang w:val="en-US" w:bidi="ar-SA"/>
            </w:rPr>
          </w:pPr>
          <w:ins w:id="37"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"_Toc274760666"</w:instrText>
            </w:r>
            <w:r w:rsidRPr="0055025F">
              <w:rPr>
                <w:rStyle w:val="Hyperlink"/>
                <w:noProof/>
              </w:rPr>
              <w:instrText xml:space="preserve"> </w:instrText>
            </w:r>
            <w:r w:rsidRPr="0055025F">
              <w:rPr>
                <w:rStyle w:val="Hyperlink"/>
                <w:noProof/>
              </w:rPr>
              <w:fldChar w:fldCharType="separate"/>
            </w:r>
            <w:r w:rsidRPr="0055025F">
              <w:rPr>
                <w:rStyle w:val="Hyperlink"/>
                <w:noProof/>
              </w:rPr>
              <w:t>Organigrama</w:t>
            </w:r>
            <w:r>
              <w:rPr>
                <w:noProof/>
                <w:webHidden/>
              </w:rPr>
              <w:tab/>
            </w:r>
            <w:r>
              <w:rPr>
                <w:noProof/>
                <w:webHidden/>
              </w:rPr>
              <w:fldChar w:fldCharType="begin"/>
            </w:r>
            <w:r>
              <w:rPr>
                <w:noProof/>
                <w:webHidden/>
              </w:rPr>
              <w:instrText xml:space="preserve"> PAGEREF _Toc274760666 \h </w:instrText>
            </w:r>
          </w:ins>
          <w:r>
            <w:rPr>
              <w:noProof/>
              <w:webHidden/>
            </w:rPr>
          </w:r>
          <w:r>
            <w:rPr>
              <w:noProof/>
              <w:webHidden/>
            </w:rPr>
            <w:fldChar w:fldCharType="separate"/>
          </w:r>
          <w:ins w:id="38" w:author="wpoch" w:date="2010-10-13T19:15:00Z">
            <w:r>
              <w:rPr>
                <w:noProof/>
                <w:webHidden/>
              </w:rPr>
              <w:t>12</w:t>
            </w:r>
            <w:r>
              <w:rPr>
                <w:noProof/>
                <w:webHidden/>
              </w:rPr>
              <w:fldChar w:fldCharType="end"/>
            </w:r>
            <w:r w:rsidRPr="0055025F">
              <w:rPr>
                <w:rStyle w:val="Hyperlink"/>
                <w:noProof/>
              </w:rPr>
              <w:fldChar w:fldCharType="end"/>
            </w:r>
          </w:ins>
        </w:p>
        <w:p w:rsidR="001865DA" w:rsidRDefault="001865DA">
          <w:pPr>
            <w:pStyle w:val="TOC3"/>
            <w:tabs>
              <w:tab w:val="right" w:leader="dot" w:pos="9350"/>
            </w:tabs>
            <w:rPr>
              <w:ins w:id="39" w:author="wpoch" w:date="2010-10-13T19:15:00Z"/>
              <w:rFonts w:asciiTheme="minorHAnsi" w:eastAsiaTheme="minorEastAsia" w:hAnsiTheme="minorHAnsi" w:cstheme="minorBidi"/>
              <w:noProof/>
              <w:lang w:val="en-US" w:bidi="ar-SA"/>
            </w:rPr>
          </w:pPr>
          <w:ins w:id="40"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"_Toc274760667"</w:instrText>
            </w:r>
            <w:r w:rsidRPr="0055025F">
              <w:rPr>
                <w:rStyle w:val="Hyperlink"/>
                <w:noProof/>
              </w:rPr>
              <w:instrText xml:space="preserve"> </w:instrText>
            </w:r>
            <w:r w:rsidRPr="0055025F">
              <w:rPr>
                <w:rStyle w:val="Hyperlink"/>
                <w:noProof/>
              </w:rPr>
              <w:fldChar w:fldCharType="separate"/>
            </w:r>
            <w:r w:rsidRPr="0055025F">
              <w:rPr>
                <w:rStyle w:val="Hyperlink"/>
                <w:noProof/>
              </w:rPr>
              <w:t>Objetivos Y Metas De La Organización</w:t>
            </w:r>
            <w:r>
              <w:rPr>
                <w:noProof/>
                <w:webHidden/>
              </w:rPr>
              <w:tab/>
            </w:r>
            <w:r>
              <w:rPr>
                <w:noProof/>
                <w:webHidden/>
              </w:rPr>
              <w:fldChar w:fldCharType="begin"/>
            </w:r>
            <w:r>
              <w:rPr>
                <w:noProof/>
                <w:webHidden/>
              </w:rPr>
              <w:instrText xml:space="preserve"> PAGEREF _Toc274760667 \h </w:instrText>
            </w:r>
          </w:ins>
          <w:r>
            <w:rPr>
              <w:noProof/>
              <w:webHidden/>
            </w:rPr>
          </w:r>
          <w:r>
            <w:rPr>
              <w:noProof/>
              <w:webHidden/>
            </w:rPr>
            <w:fldChar w:fldCharType="separate"/>
          </w:r>
          <w:ins w:id="41" w:author="wpoch" w:date="2010-10-13T19:15:00Z">
            <w:r>
              <w:rPr>
                <w:noProof/>
                <w:webHidden/>
              </w:rPr>
              <w:t>15</w:t>
            </w:r>
            <w:r>
              <w:rPr>
                <w:noProof/>
                <w:webHidden/>
              </w:rPr>
              <w:fldChar w:fldCharType="end"/>
            </w:r>
            <w:r w:rsidRPr="0055025F">
              <w:rPr>
                <w:rStyle w:val="Hyperlink"/>
                <w:noProof/>
              </w:rPr>
              <w:fldChar w:fldCharType="end"/>
            </w:r>
          </w:ins>
        </w:p>
        <w:p w:rsidR="001865DA" w:rsidRDefault="001865DA">
          <w:pPr>
            <w:pStyle w:val="TOC3"/>
            <w:tabs>
              <w:tab w:val="right" w:leader="dot" w:pos="9350"/>
            </w:tabs>
            <w:rPr>
              <w:ins w:id="42" w:author="wpoch" w:date="2010-10-13T19:15:00Z"/>
              <w:rFonts w:asciiTheme="minorHAnsi" w:eastAsiaTheme="minorEastAsia" w:hAnsiTheme="minorHAnsi" w:cstheme="minorBidi"/>
              <w:noProof/>
              <w:lang w:val="en-US" w:bidi="ar-SA"/>
            </w:rPr>
          </w:pPr>
          <w:ins w:id="43"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"_Toc274760668"</w:instrText>
            </w:r>
            <w:r w:rsidRPr="0055025F">
              <w:rPr>
                <w:rStyle w:val="Hyperlink"/>
                <w:noProof/>
              </w:rPr>
              <w:instrText xml:space="preserve"> </w:instrText>
            </w:r>
            <w:r w:rsidRPr="0055025F">
              <w:rPr>
                <w:rStyle w:val="Hyperlink"/>
                <w:noProof/>
              </w:rPr>
              <w:fldChar w:fldCharType="separate"/>
            </w:r>
            <w:r w:rsidRPr="0055025F">
              <w:rPr>
                <w:rStyle w:val="Hyperlink"/>
                <w:noProof/>
              </w:rPr>
              <w:t>Variables</w:t>
            </w:r>
            <w:r>
              <w:rPr>
                <w:noProof/>
                <w:webHidden/>
              </w:rPr>
              <w:tab/>
            </w:r>
            <w:r>
              <w:rPr>
                <w:noProof/>
                <w:webHidden/>
              </w:rPr>
              <w:fldChar w:fldCharType="begin"/>
            </w:r>
            <w:r>
              <w:rPr>
                <w:noProof/>
                <w:webHidden/>
              </w:rPr>
              <w:instrText xml:space="preserve"> PAGEREF _Toc274760668 \h </w:instrText>
            </w:r>
          </w:ins>
          <w:r>
            <w:rPr>
              <w:noProof/>
              <w:webHidden/>
            </w:rPr>
          </w:r>
          <w:r>
            <w:rPr>
              <w:noProof/>
              <w:webHidden/>
            </w:rPr>
            <w:fldChar w:fldCharType="separate"/>
          </w:r>
          <w:ins w:id="44" w:author="wpoch" w:date="2010-10-13T19:15:00Z">
            <w:r>
              <w:rPr>
                <w:noProof/>
                <w:webHidden/>
              </w:rPr>
              <w:t>15</w:t>
            </w:r>
            <w:r>
              <w:rPr>
                <w:noProof/>
                <w:webHidden/>
              </w:rPr>
              <w:fldChar w:fldCharType="end"/>
            </w:r>
            <w:r w:rsidRPr="0055025F">
              <w:rPr>
                <w:rStyle w:val="Hyperlink"/>
                <w:noProof/>
              </w:rPr>
              <w:fldChar w:fldCharType="end"/>
            </w:r>
          </w:ins>
        </w:p>
        <w:p w:rsidR="001865DA" w:rsidRDefault="001865DA">
          <w:pPr>
            <w:pStyle w:val="TOC2"/>
            <w:tabs>
              <w:tab w:val="right" w:leader="dot" w:pos="9350"/>
            </w:tabs>
            <w:rPr>
              <w:ins w:id="45" w:author="wpoch" w:date="2010-10-13T19:15:00Z"/>
              <w:rFonts w:asciiTheme="minorHAnsi" w:eastAsiaTheme="minorEastAsia" w:hAnsiTheme="minorHAnsi" w:cstheme="minorBidi"/>
              <w:noProof/>
              <w:lang w:val="en-US" w:bidi="ar-SA"/>
            </w:rPr>
          </w:pPr>
          <w:ins w:id="46"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"_Toc274760669"</w:instrText>
            </w:r>
            <w:r w:rsidRPr="0055025F">
              <w:rPr>
                <w:rStyle w:val="Hyperlink"/>
                <w:noProof/>
              </w:rPr>
              <w:instrText xml:space="preserve"> </w:instrText>
            </w:r>
            <w:r w:rsidRPr="0055025F">
              <w:rPr>
                <w:rStyle w:val="Hyperlink"/>
                <w:noProof/>
              </w:rPr>
              <w:fldChar w:fldCharType="separate"/>
            </w:r>
            <w:r w:rsidRPr="0055025F">
              <w:rPr>
                <w:rStyle w:val="Hyperlink"/>
                <w:rFonts w:eastAsia="Times New Roman"/>
                <w:noProof/>
              </w:rPr>
              <w:t>2.2 – Descripción Mercado-Meta</w:t>
            </w:r>
            <w:r>
              <w:rPr>
                <w:noProof/>
                <w:webHidden/>
              </w:rPr>
              <w:tab/>
            </w:r>
            <w:r>
              <w:rPr>
                <w:noProof/>
                <w:webHidden/>
              </w:rPr>
              <w:fldChar w:fldCharType="begin"/>
            </w:r>
            <w:r>
              <w:rPr>
                <w:noProof/>
                <w:webHidden/>
              </w:rPr>
              <w:instrText xml:space="preserve"> PAGEREF _Toc274760669 \h </w:instrText>
            </w:r>
          </w:ins>
          <w:r>
            <w:rPr>
              <w:noProof/>
              <w:webHidden/>
            </w:rPr>
          </w:r>
          <w:r>
            <w:rPr>
              <w:noProof/>
              <w:webHidden/>
            </w:rPr>
            <w:fldChar w:fldCharType="separate"/>
          </w:r>
          <w:ins w:id="47" w:author="wpoch" w:date="2010-10-13T19:15:00Z">
            <w:r>
              <w:rPr>
                <w:noProof/>
                <w:webHidden/>
              </w:rPr>
              <w:t>16</w:t>
            </w:r>
            <w:r>
              <w:rPr>
                <w:noProof/>
                <w:webHidden/>
              </w:rPr>
              <w:fldChar w:fldCharType="end"/>
            </w:r>
            <w:r w:rsidRPr="0055025F">
              <w:rPr>
                <w:rStyle w:val="Hyperlink"/>
                <w:noProof/>
              </w:rPr>
              <w:fldChar w:fldCharType="end"/>
            </w:r>
          </w:ins>
        </w:p>
        <w:p w:rsidR="001865DA" w:rsidRDefault="001865DA">
          <w:pPr>
            <w:pStyle w:val="TOC1"/>
            <w:tabs>
              <w:tab w:val="right" w:leader="dot" w:pos="9350"/>
            </w:tabs>
            <w:rPr>
              <w:ins w:id="48" w:author="wpoch" w:date="2010-10-13T19:15:00Z"/>
              <w:rFonts w:asciiTheme="minorHAnsi" w:eastAsiaTheme="minorEastAsia" w:hAnsiTheme="minorHAnsi" w:cstheme="minorBidi"/>
              <w:noProof/>
              <w:lang w:val="en-US" w:bidi="ar-SA"/>
            </w:rPr>
          </w:pPr>
          <w:ins w:id="49"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"_Toc274760670"</w:instrText>
            </w:r>
            <w:r w:rsidRPr="0055025F">
              <w:rPr>
                <w:rStyle w:val="Hyperlink"/>
                <w:noProof/>
              </w:rPr>
              <w:instrText xml:space="preserve"> </w:instrText>
            </w:r>
            <w:r w:rsidRPr="0055025F">
              <w:rPr>
                <w:rStyle w:val="Hyperlink"/>
                <w:noProof/>
              </w:rPr>
              <w:fldChar w:fldCharType="separate"/>
            </w:r>
            <w:r w:rsidRPr="0055025F">
              <w:rPr>
                <w:rStyle w:val="Hyperlink"/>
                <w:rFonts w:eastAsia="Times New Roman"/>
                <w:noProof/>
              </w:rPr>
              <w:t>3 - Segmentación de Consumidores</w:t>
            </w:r>
            <w:r>
              <w:rPr>
                <w:noProof/>
                <w:webHidden/>
              </w:rPr>
              <w:tab/>
            </w:r>
            <w:r>
              <w:rPr>
                <w:noProof/>
                <w:webHidden/>
              </w:rPr>
              <w:fldChar w:fldCharType="begin"/>
            </w:r>
            <w:r>
              <w:rPr>
                <w:noProof/>
                <w:webHidden/>
              </w:rPr>
              <w:instrText xml:space="preserve"> PAGEREF _Toc274760670 \h </w:instrText>
            </w:r>
          </w:ins>
          <w:r>
            <w:rPr>
              <w:noProof/>
              <w:webHidden/>
            </w:rPr>
          </w:r>
          <w:r>
            <w:rPr>
              <w:noProof/>
              <w:webHidden/>
            </w:rPr>
            <w:fldChar w:fldCharType="separate"/>
          </w:r>
          <w:ins w:id="50" w:author="wpoch" w:date="2010-10-13T19:15:00Z">
            <w:r>
              <w:rPr>
                <w:noProof/>
                <w:webHidden/>
              </w:rPr>
              <w:t>19</w:t>
            </w:r>
            <w:r>
              <w:rPr>
                <w:noProof/>
                <w:webHidden/>
              </w:rPr>
              <w:fldChar w:fldCharType="end"/>
            </w:r>
            <w:r w:rsidRPr="0055025F">
              <w:rPr>
                <w:rStyle w:val="Hyperlink"/>
                <w:noProof/>
              </w:rPr>
              <w:fldChar w:fldCharType="end"/>
            </w:r>
          </w:ins>
        </w:p>
        <w:p w:rsidR="001865DA" w:rsidRDefault="001865DA">
          <w:pPr>
            <w:pStyle w:val="TOC2"/>
            <w:tabs>
              <w:tab w:val="right" w:leader="dot" w:pos="9350"/>
            </w:tabs>
            <w:rPr>
              <w:ins w:id="51" w:author="wpoch" w:date="2010-10-13T19:15:00Z"/>
              <w:rFonts w:asciiTheme="minorHAnsi" w:eastAsiaTheme="minorEastAsia" w:hAnsiTheme="minorHAnsi" w:cstheme="minorBidi"/>
              <w:noProof/>
              <w:lang w:val="en-US" w:bidi="ar-SA"/>
            </w:rPr>
          </w:pPr>
          <w:ins w:id="52"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"_Toc274760671"</w:instrText>
            </w:r>
            <w:r w:rsidRPr="0055025F">
              <w:rPr>
                <w:rStyle w:val="Hyperlink"/>
                <w:noProof/>
              </w:rPr>
              <w:instrText xml:space="preserve"> </w:instrText>
            </w:r>
            <w:r w:rsidRPr="0055025F">
              <w:rPr>
                <w:rStyle w:val="Hyperlink"/>
                <w:noProof/>
              </w:rPr>
              <w:fldChar w:fldCharType="separate"/>
            </w:r>
            <w:r w:rsidRPr="0055025F">
              <w:rPr>
                <w:rStyle w:val="Hyperlink"/>
                <w:rFonts w:eastAsia="Times New Roman"/>
                <w:noProof/>
              </w:rPr>
              <w:t>3.1 - Segmentación de Consumidores</w:t>
            </w:r>
            <w:r>
              <w:rPr>
                <w:noProof/>
                <w:webHidden/>
              </w:rPr>
              <w:tab/>
            </w:r>
            <w:r>
              <w:rPr>
                <w:noProof/>
                <w:webHidden/>
              </w:rPr>
              <w:fldChar w:fldCharType="begin"/>
            </w:r>
            <w:r>
              <w:rPr>
                <w:noProof/>
                <w:webHidden/>
              </w:rPr>
              <w:instrText xml:space="preserve"> PAGEREF _Toc274760671 \h </w:instrText>
            </w:r>
          </w:ins>
          <w:r>
            <w:rPr>
              <w:noProof/>
              <w:webHidden/>
            </w:rPr>
          </w:r>
          <w:r>
            <w:rPr>
              <w:noProof/>
              <w:webHidden/>
            </w:rPr>
            <w:fldChar w:fldCharType="separate"/>
          </w:r>
          <w:ins w:id="53" w:author="wpoch" w:date="2010-10-13T19:15:00Z">
            <w:r>
              <w:rPr>
                <w:noProof/>
                <w:webHidden/>
              </w:rPr>
              <w:t>19</w:t>
            </w:r>
            <w:r>
              <w:rPr>
                <w:noProof/>
                <w:webHidden/>
              </w:rPr>
              <w:fldChar w:fldCharType="end"/>
            </w:r>
            <w:r w:rsidRPr="0055025F">
              <w:rPr>
                <w:rStyle w:val="Hyperlink"/>
                <w:noProof/>
              </w:rPr>
              <w:fldChar w:fldCharType="end"/>
            </w:r>
          </w:ins>
        </w:p>
        <w:p w:rsidR="001865DA" w:rsidRDefault="001865DA">
          <w:pPr>
            <w:pStyle w:val="TOC3"/>
            <w:tabs>
              <w:tab w:val="right" w:leader="dot" w:pos="9350"/>
            </w:tabs>
            <w:rPr>
              <w:ins w:id="54" w:author="wpoch" w:date="2010-10-13T19:15:00Z"/>
              <w:rFonts w:asciiTheme="minorHAnsi" w:eastAsiaTheme="minorEastAsia" w:hAnsiTheme="minorHAnsi" w:cstheme="minorBidi"/>
              <w:noProof/>
              <w:lang w:val="en-US" w:bidi="ar-SA"/>
            </w:rPr>
          </w:pPr>
          <w:ins w:id="55"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"_Toc274760672"</w:instrText>
            </w:r>
            <w:r w:rsidRPr="0055025F">
              <w:rPr>
                <w:rStyle w:val="Hyperlink"/>
                <w:noProof/>
              </w:rPr>
              <w:instrText xml:space="preserve"> </w:instrText>
            </w:r>
            <w:r w:rsidRPr="0055025F">
              <w:rPr>
                <w:rStyle w:val="Hyperlink"/>
                <w:noProof/>
              </w:rPr>
              <w:fldChar w:fldCharType="separate"/>
            </w:r>
            <w:r w:rsidRPr="0055025F">
              <w:rPr>
                <w:rStyle w:val="Hyperlink"/>
                <w:rFonts w:eastAsia="Times New Roman"/>
                <w:noProof/>
              </w:rPr>
              <w:t>3.1.1 - Identificación de Grupos Diferenciados de Consumidores</w:t>
            </w:r>
            <w:r>
              <w:rPr>
                <w:noProof/>
                <w:webHidden/>
              </w:rPr>
              <w:tab/>
            </w:r>
            <w:r>
              <w:rPr>
                <w:noProof/>
                <w:webHidden/>
              </w:rPr>
              <w:fldChar w:fldCharType="begin"/>
            </w:r>
            <w:r>
              <w:rPr>
                <w:noProof/>
                <w:webHidden/>
              </w:rPr>
              <w:instrText xml:space="preserve"> PAGEREF _Toc274760672 \h </w:instrText>
            </w:r>
          </w:ins>
          <w:r>
            <w:rPr>
              <w:noProof/>
              <w:webHidden/>
            </w:rPr>
          </w:r>
          <w:r>
            <w:rPr>
              <w:noProof/>
              <w:webHidden/>
            </w:rPr>
            <w:fldChar w:fldCharType="separate"/>
          </w:r>
          <w:ins w:id="56" w:author="wpoch" w:date="2010-10-13T19:15:00Z">
            <w:r>
              <w:rPr>
                <w:noProof/>
                <w:webHidden/>
              </w:rPr>
              <w:t>19</w:t>
            </w:r>
            <w:r>
              <w:rPr>
                <w:noProof/>
                <w:webHidden/>
              </w:rPr>
              <w:fldChar w:fldCharType="end"/>
            </w:r>
            <w:r w:rsidRPr="0055025F">
              <w:rPr>
                <w:rStyle w:val="Hyperlink"/>
                <w:noProof/>
              </w:rPr>
              <w:fldChar w:fldCharType="end"/>
            </w:r>
          </w:ins>
        </w:p>
        <w:p w:rsidR="001865DA" w:rsidRDefault="001865DA">
          <w:pPr>
            <w:pStyle w:val="TOC3"/>
            <w:tabs>
              <w:tab w:val="right" w:leader="dot" w:pos="9350"/>
            </w:tabs>
            <w:rPr>
              <w:ins w:id="57" w:author="wpoch" w:date="2010-10-13T19:15:00Z"/>
              <w:rFonts w:asciiTheme="minorHAnsi" w:eastAsiaTheme="minorEastAsia" w:hAnsiTheme="minorHAnsi" w:cstheme="minorBidi"/>
              <w:noProof/>
              <w:lang w:val="en-US" w:bidi="ar-SA"/>
            </w:rPr>
          </w:pPr>
          <w:ins w:id="58"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"_Toc274760673"</w:instrText>
            </w:r>
            <w:r w:rsidRPr="0055025F">
              <w:rPr>
                <w:rStyle w:val="Hyperlink"/>
                <w:noProof/>
              </w:rPr>
              <w:instrText xml:space="preserve"> </w:instrText>
            </w:r>
            <w:r w:rsidRPr="0055025F">
              <w:rPr>
                <w:rStyle w:val="Hyperlink"/>
                <w:noProof/>
              </w:rPr>
              <w:fldChar w:fldCharType="separate"/>
            </w:r>
            <w:r w:rsidRPr="0055025F">
              <w:rPr>
                <w:rStyle w:val="Hyperlink"/>
                <w:rFonts w:eastAsia="Times New Roman"/>
                <w:noProof/>
              </w:rPr>
              <w:t>3.1.2 - Potenciales Usuarios/Compradores del Negocio</w:t>
            </w:r>
            <w:r>
              <w:rPr>
                <w:noProof/>
                <w:webHidden/>
              </w:rPr>
              <w:tab/>
            </w:r>
            <w:r>
              <w:rPr>
                <w:noProof/>
                <w:webHidden/>
              </w:rPr>
              <w:fldChar w:fldCharType="begin"/>
            </w:r>
            <w:r>
              <w:rPr>
                <w:noProof/>
                <w:webHidden/>
              </w:rPr>
              <w:instrText xml:space="preserve"> PAGEREF _Toc274760673 \h </w:instrText>
            </w:r>
          </w:ins>
          <w:r>
            <w:rPr>
              <w:noProof/>
              <w:webHidden/>
            </w:rPr>
          </w:r>
          <w:r>
            <w:rPr>
              <w:noProof/>
              <w:webHidden/>
            </w:rPr>
            <w:fldChar w:fldCharType="separate"/>
          </w:r>
          <w:ins w:id="59" w:author="wpoch" w:date="2010-10-13T19:15:00Z">
            <w:r>
              <w:rPr>
                <w:noProof/>
                <w:webHidden/>
              </w:rPr>
              <w:t>20</w:t>
            </w:r>
            <w:r>
              <w:rPr>
                <w:noProof/>
                <w:webHidden/>
              </w:rPr>
              <w:fldChar w:fldCharType="end"/>
            </w:r>
            <w:r w:rsidRPr="0055025F">
              <w:rPr>
                <w:rStyle w:val="Hyperlink"/>
                <w:noProof/>
              </w:rPr>
              <w:fldChar w:fldCharType="end"/>
            </w:r>
          </w:ins>
        </w:p>
        <w:p w:rsidR="001865DA" w:rsidRDefault="001865DA">
          <w:pPr>
            <w:pStyle w:val="TOC3"/>
            <w:tabs>
              <w:tab w:val="right" w:leader="dot" w:pos="9350"/>
            </w:tabs>
            <w:rPr>
              <w:ins w:id="60" w:author="wpoch" w:date="2010-10-13T19:15:00Z"/>
              <w:rFonts w:asciiTheme="minorHAnsi" w:eastAsiaTheme="minorEastAsia" w:hAnsiTheme="minorHAnsi" w:cstheme="minorBidi"/>
              <w:noProof/>
              <w:lang w:val="en-US" w:bidi="ar-SA"/>
            </w:rPr>
          </w:pPr>
          <w:ins w:id="61"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"_Toc274760674"</w:instrText>
            </w:r>
            <w:r w:rsidRPr="0055025F">
              <w:rPr>
                <w:rStyle w:val="Hyperlink"/>
                <w:noProof/>
              </w:rPr>
              <w:instrText xml:space="preserve"> </w:instrText>
            </w:r>
            <w:r w:rsidRPr="0055025F">
              <w:rPr>
                <w:rStyle w:val="Hyperlink"/>
                <w:noProof/>
              </w:rPr>
              <w:fldChar w:fldCharType="separate"/>
            </w:r>
            <w:r w:rsidRPr="0055025F">
              <w:rPr>
                <w:rStyle w:val="Hyperlink"/>
                <w:rFonts w:eastAsia="Times New Roman"/>
                <w:noProof/>
              </w:rPr>
              <w:t>3.1.3 - Pautas de Comportamiento Esperado de Cada Segmento</w:t>
            </w:r>
            <w:r>
              <w:rPr>
                <w:noProof/>
                <w:webHidden/>
              </w:rPr>
              <w:tab/>
            </w:r>
            <w:r>
              <w:rPr>
                <w:noProof/>
                <w:webHidden/>
              </w:rPr>
              <w:fldChar w:fldCharType="begin"/>
            </w:r>
            <w:r>
              <w:rPr>
                <w:noProof/>
                <w:webHidden/>
              </w:rPr>
              <w:instrText xml:space="preserve"> PAGEREF _Toc274760674 \h </w:instrText>
            </w:r>
          </w:ins>
          <w:r>
            <w:rPr>
              <w:noProof/>
              <w:webHidden/>
            </w:rPr>
          </w:r>
          <w:r>
            <w:rPr>
              <w:noProof/>
              <w:webHidden/>
            </w:rPr>
            <w:fldChar w:fldCharType="separate"/>
          </w:r>
          <w:ins w:id="62" w:author="wpoch" w:date="2010-10-13T19:15:00Z">
            <w:r>
              <w:rPr>
                <w:noProof/>
                <w:webHidden/>
              </w:rPr>
              <w:t>20</w:t>
            </w:r>
            <w:r>
              <w:rPr>
                <w:noProof/>
                <w:webHidden/>
              </w:rPr>
              <w:fldChar w:fldCharType="end"/>
            </w:r>
            <w:r w:rsidRPr="0055025F">
              <w:rPr>
                <w:rStyle w:val="Hyperlink"/>
                <w:noProof/>
              </w:rPr>
              <w:fldChar w:fldCharType="end"/>
            </w:r>
          </w:ins>
        </w:p>
        <w:p w:rsidR="001865DA" w:rsidRDefault="001865DA">
          <w:pPr>
            <w:pStyle w:val="TOC1"/>
            <w:tabs>
              <w:tab w:val="right" w:leader="dot" w:pos="9350"/>
            </w:tabs>
            <w:rPr>
              <w:ins w:id="63" w:author="wpoch" w:date="2010-10-13T19:15:00Z"/>
              <w:rFonts w:asciiTheme="minorHAnsi" w:eastAsiaTheme="minorEastAsia" w:hAnsiTheme="minorHAnsi" w:cstheme="minorBidi"/>
              <w:noProof/>
              <w:lang w:val="en-US" w:bidi="ar-SA"/>
            </w:rPr>
          </w:pPr>
          <w:ins w:id="64"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"_Toc274760675"</w:instrText>
            </w:r>
            <w:r w:rsidRPr="0055025F">
              <w:rPr>
                <w:rStyle w:val="Hyperlink"/>
                <w:noProof/>
              </w:rPr>
              <w:instrText xml:space="preserve"> </w:instrText>
            </w:r>
            <w:r w:rsidRPr="0055025F">
              <w:rPr>
                <w:rStyle w:val="Hyperlink"/>
                <w:noProof/>
              </w:rPr>
              <w:fldChar w:fldCharType="separate"/>
            </w:r>
            <w:r w:rsidRPr="0055025F">
              <w:rPr>
                <w:rStyle w:val="Hyperlink"/>
                <w:noProof/>
              </w:rPr>
              <w:t>4 - Análisis de la Competencia</w:t>
            </w:r>
            <w:r>
              <w:rPr>
                <w:noProof/>
                <w:webHidden/>
              </w:rPr>
              <w:tab/>
            </w:r>
            <w:r>
              <w:rPr>
                <w:noProof/>
                <w:webHidden/>
              </w:rPr>
              <w:fldChar w:fldCharType="begin"/>
            </w:r>
            <w:r>
              <w:rPr>
                <w:noProof/>
                <w:webHidden/>
              </w:rPr>
              <w:instrText xml:space="preserve"> PAGEREF _Toc274760675 \h </w:instrText>
            </w:r>
          </w:ins>
          <w:r>
            <w:rPr>
              <w:noProof/>
              <w:webHidden/>
            </w:rPr>
          </w:r>
          <w:r>
            <w:rPr>
              <w:noProof/>
              <w:webHidden/>
            </w:rPr>
            <w:fldChar w:fldCharType="separate"/>
          </w:r>
          <w:ins w:id="65" w:author="wpoch" w:date="2010-10-13T19:15:00Z">
            <w:r>
              <w:rPr>
                <w:noProof/>
                <w:webHidden/>
              </w:rPr>
              <w:t>22</w:t>
            </w:r>
            <w:r>
              <w:rPr>
                <w:noProof/>
                <w:webHidden/>
              </w:rPr>
              <w:fldChar w:fldCharType="end"/>
            </w:r>
            <w:r w:rsidRPr="0055025F">
              <w:rPr>
                <w:rStyle w:val="Hyperlink"/>
                <w:noProof/>
              </w:rPr>
              <w:fldChar w:fldCharType="end"/>
            </w:r>
          </w:ins>
        </w:p>
        <w:p w:rsidR="001865DA" w:rsidRDefault="001865DA">
          <w:pPr>
            <w:pStyle w:val="TOC3"/>
            <w:tabs>
              <w:tab w:val="right" w:leader="dot" w:pos="9350"/>
            </w:tabs>
            <w:rPr>
              <w:ins w:id="66" w:author="wpoch" w:date="2010-10-13T19:15:00Z"/>
              <w:rFonts w:asciiTheme="minorHAnsi" w:eastAsiaTheme="minorEastAsia" w:hAnsiTheme="minorHAnsi" w:cstheme="minorBidi"/>
              <w:noProof/>
              <w:lang w:val="en-US" w:bidi="ar-SA"/>
            </w:rPr>
          </w:pPr>
          <w:ins w:id="67"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"_Toc274760676"</w:instrText>
            </w:r>
            <w:r w:rsidRPr="0055025F">
              <w:rPr>
                <w:rStyle w:val="Hyperlink"/>
                <w:noProof/>
              </w:rPr>
              <w:instrText xml:space="preserve"> </w:instrText>
            </w:r>
            <w:r w:rsidRPr="0055025F">
              <w:rPr>
                <w:rStyle w:val="Hyperlink"/>
                <w:noProof/>
              </w:rPr>
              <w:fldChar w:fldCharType="separate"/>
            </w:r>
            <w:r w:rsidRPr="0055025F">
              <w:rPr>
                <w:rStyle w:val="Hyperlink"/>
                <w:noProof/>
              </w:rPr>
              <w:t>Posición Respecto A La Competencia</w:t>
            </w:r>
            <w:r>
              <w:rPr>
                <w:noProof/>
                <w:webHidden/>
              </w:rPr>
              <w:tab/>
            </w:r>
            <w:r>
              <w:rPr>
                <w:noProof/>
                <w:webHidden/>
              </w:rPr>
              <w:fldChar w:fldCharType="begin"/>
            </w:r>
            <w:r>
              <w:rPr>
                <w:noProof/>
                <w:webHidden/>
              </w:rPr>
              <w:instrText xml:space="preserve"> PAGEREF _Toc274760676 \h </w:instrText>
            </w:r>
          </w:ins>
          <w:r>
            <w:rPr>
              <w:noProof/>
              <w:webHidden/>
            </w:rPr>
          </w:r>
          <w:r>
            <w:rPr>
              <w:noProof/>
              <w:webHidden/>
            </w:rPr>
            <w:fldChar w:fldCharType="separate"/>
          </w:r>
          <w:ins w:id="68" w:author="wpoch" w:date="2010-10-13T19:15:00Z">
            <w:r>
              <w:rPr>
                <w:noProof/>
                <w:webHidden/>
              </w:rPr>
              <w:t>23</w:t>
            </w:r>
            <w:r>
              <w:rPr>
                <w:noProof/>
                <w:webHidden/>
              </w:rPr>
              <w:fldChar w:fldCharType="end"/>
            </w:r>
            <w:r w:rsidRPr="0055025F">
              <w:rPr>
                <w:rStyle w:val="Hyperlink"/>
                <w:noProof/>
              </w:rPr>
              <w:fldChar w:fldCharType="end"/>
            </w:r>
          </w:ins>
        </w:p>
        <w:p w:rsidR="001865DA" w:rsidRDefault="001865DA">
          <w:pPr>
            <w:pStyle w:val="TOC1"/>
            <w:tabs>
              <w:tab w:val="right" w:leader="dot" w:pos="9350"/>
            </w:tabs>
            <w:rPr>
              <w:ins w:id="69" w:author="wpoch" w:date="2010-10-13T19:15:00Z"/>
              <w:rFonts w:asciiTheme="minorHAnsi" w:eastAsiaTheme="minorEastAsia" w:hAnsiTheme="minorHAnsi" w:cstheme="minorBidi"/>
              <w:noProof/>
              <w:lang w:val="en-US" w:bidi="ar-SA"/>
            </w:rPr>
          </w:pPr>
          <w:ins w:id="70"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"_Toc274760677"</w:instrText>
            </w:r>
            <w:r w:rsidRPr="0055025F">
              <w:rPr>
                <w:rStyle w:val="Hyperlink"/>
                <w:noProof/>
              </w:rPr>
              <w:instrText xml:space="preserve"> </w:instrText>
            </w:r>
            <w:r w:rsidRPr="0055025F">
              <w:rPr>
                <w:rStyle w:val="Hyperlink"/>
                <w:noProof/>
              </w:rPr>
              <w:fldChar w:fldCharType="separate"/>
            </w:r>
            <w:r w:rsidRPr="0055025F">
              <w:rPr>
                <w:rStyle w:val="Hyperlink"/>
                <w:rFonts w:eastAsia="Times New Roman"/>
                <w:noProof/>
              </w:rPr>
              <w:t>6 – Plan De Marketing</w:t>
            </w:r>
            <w:r>
              <w:rPr>
                <w:noProof/>
                <w:webHidden/>
              </w:rPr>
              <w:tab/>
            </w:r>
            <w:r>
              <w:rPr>
                <w:noProof/>
                <w:webHidden/>
              </w:rPr>
              <w:fldChar w:fldCharType="begin"/>
            </w:r>
            <w:r>
              <w:rPr>
                <w:noProof/>
                <w:webHidden/>
              </w:rPr>
              <w:instrText xml:space="preserve"> PAGEREF _Toc274760677 \h </w:instrText>
            </w:r>
          </w:ins>
          <w:r>
            <w:rPr>
              <w:noProof/>
              <w:webHidden/>
            </w:rPr>
          </w:r>
          <w:r>
            <w:rPr>
              <w:noProof/>
              <w:webHidden/>
            </w:rPr>
            <w:fldChar w:fldCharType="separate"/>
          </w:r>
          <w:ins w:id="71" w:author="wpoch" w:date="2010-10-13T19:15:00Z">
            <w:r>
              <w:rPr>
                <w:noProof/>
                <w:webHidden/>
              </w:rPr>
              <w:t>25</w:t>
            </w:r>
            <w:r>
              <w:rPr>
                <w:noProof/>
                <w:webHidden/>
              </w:rPr>
              <w:fldChar w:fldCharType="end"/>
            </w:r>
            <w:r w:rsidRPr="0055025F">
              <w:rPr>
                <w:rStyle w:val="Hyperlink"/>
                <w:noProof/>
              </w:rPr>
              <w:fldChar w:fldCharType="end"/>
            </w:r>
          </w:ins>
        </w:p>
        <w:p w:rsidR="001865DA" w:rsidRDefault="001865DA">
          <w:pPr>
            <w:pStyle w:val="TOC2"/>
            <w:tabs>
              <w:tab w:val="right" w:leader="dot" w:pos="9350"/>
            </w:tabs>
            <w:rPr>
              <w:ins w:id="72" w:author="wpoch" w:date="2010-10-13T19:15:00Z"/>
              <w:rFonts w:asciiTheme="minorHAnsi" w:eastAsiaTheme="minorEastAsia" w:hAnsiTheme="minorHAnsi" w:cstheme="minorBidi"/>
              <w:noProof/>
              <w:lang w:val="en-US" w:bidi="ar-SA"/>
            </w:rPr>
          </w:pPr>
          <w:ins w:id="73"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"_Toc274760678"</w:instrText>
            </w:r>
            <w:r w:rsidRPr="0055025F">
              <w:rPr>
                <w:rStyle w:val="Hyperlink"/>
                <w:noProof/>
              </w:rPr>
              <w:instrText xml:space="preserve"> </w:instrText>
            </w:r>
            <w:r w:rsidRPr="0055025F">
              <w:rPr>
                <w:rStyle w:val="Hyperlink"/>
                <w:noProof/>
              </w:rPr>
              <w:fldChar w:fldCharType="separate"/>
            </w:r>
            <w:r w:rsidRPr="0055025F">
              <w:rPr>
                <w:rStyle w:val="Hyperlink"/>
                <w:noProof/>
              </w:rPr>
              <w:t>Objetivos Y Metas De Posicionamiento</w:t>
            </w:r>
            <w:r>
              <w:rPr>
                <w:noProof/>
                <w:webHidden/>
              </w:rPr>
              <w:tab/>
            </w:r>
            <w:r>
              <w:rPr>
                <w:noProof/>
                <w:webHidden/>
              </w:rPr>
              <w:fldChar w:fldCharType="begin"/>
            </w:r>
            <w:r>
              <w:rPr>
                <w:noProof/>
                <w:webHidden/>
              </w:rPr>
              <w:instrText xml:space="preserve"> PAGEREF _Toc274760678 \h </w:instrText>
            </w:r>
          </w:ins>
          <w:r>
            <w:rPr>
              <w:noProof/>
              <w:webHidden/>
            </w:rPr>
          </w:r>
          <w:r>
            <w:rPr>
              <w:noProof/>
              <w:webHidden/>
            </w:rPr>
            <w:fldChar w:fldCharType="separate"/>
          </w:r>
          <w:ins w:id="74" w:author="wpoch" w:date="2010-10-13T19:15:00Z">
            <w:r>
              <w:rPr>
                <w:noProof/>
                <w:webHidden/>
              </w:rPr>
              <w:t>25</w:t>
            </w:r>
            <w:r>
              <w:rPr>
                <w:noProof/>
                <w:webHidden/>
              </w:rPr>
              <w:fldChar w:fldCharType="end"/>
            </w:r>
            <w:r w:rsidRPr="0055025F">
              <w:rPr>
                <w:rStyle w:val="Hyperlink"/>
                <w:noProof/>
              </w:rPr>
              <w:fldChar w:fldCharType="end"/>
            </w:r>
          </w:ins>
        </w:p>
        <w:p w:rsidR="001865DA" w:rsidRDefault="001865DA">
          <w:pPr>
            <w:pStyle w:val="TOC2"/>
            <w:tabs>
              <w:tab w:val="right" w:leader="dot" w:pos="9350"/>
            </w:tabs>
            <w:rPr>
              <w:ins w:id="75" w:author="wpoch" w:date="2010-10-13T19:15:00Z"/>
              <w:rFonts w:asciiTheme="minorHAnsi" w:eastAsiaTheme="minorEastAsia" w:hAnsiTheme="minorHAnsi" w:cstheme="minorBidi"/>
              <w:noProof/>
              <w:lang w:val="en-US" w:bidi="ar-SA"/>
            </w:rPr>
          </w:pPr>
          <w:ins w:id="76"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"_Toc274760679"</w:instrText>
            </w:r>
            <w:r w:rsidRPr="0055025F">
              <w:rPr>
                <w:rStyle w:val="Hyperlink"/>
                <w:noProof/>
              </w:rPr>
              <w:instrText xml:space="preserve"> </w:instrText>
            </w:r>
            <w:r w:rsidRPr="0055025F">
              <w:rPr>
                <w:rStyle w:val="Hyperlink"/>
                <w:noProof/>
              </w:rPr>
              <w:fldChar w:fldCharType="separate"/>
            </w:r>
            <w:r w:rsidRPr="0055025F">
              <w:rPr>
                <w:rStyle w:val="Hyperlink"/>
                <w:noProof/>
              </w:rPr>
              <w:t>A - Descripción Del Servicio</w:t>
            </w:r>
            <w:r>
              <w:rPr>
                <w:noProof/>
                <w:webHidden/>
              </w:rPr>
              <w:tab/>
            </w:r>
            <w:r>
              <w:rPr>
                <w:noProof/>
                <w:webHidden/>
              </w:rPr>
              <w:fldChar w:fldCharType="begin"/>
            </w:r>
            <w:r>
              <w:rPr>
                <w:noProof/>
                <w:webHidden/>
              </w:rPr>
              <w:instrText xml:space="preserve"> PAGEREF _Toc274760679 \h </w:instrText>
            </w:r>
          </w:ins>
          <w:r>
            <w:rPr>
              <w:noProof/>
              <w:webHidden/>
            </w:rPr>
          </w:r>
          <w:r>
            <w:rPr>
              <w:noProof/>
              <w:webHidden/>
            </w:rPr>
            <w:fldChar w:fldCharType="separate"/>
          </w:r>
          <w:ins w:id="77" w:author="wpoch" w:date="2010-10-13T19:15:00Z">
            <w:r>
              <w:rPr>
                <w:noProof/>
                <w:webHidden/>
              </w:rPr>
              <w:t>25</w:t>
            </w:r>
            <w:r>
              <w:rPr>
                <w:noProof/>
                <w:webHidden/>
              </w:rPr>
              <w:fldChar w:fldCharType="end"/>
            </w:r>
            <w:r w:rsidRPr="0055025F">
              <w:rPr>
                <w:rStyle w:val="Hyperlink"/>
                <w:noProof/>
              </w:rPr>
              <w:fldChar w:fldCharType="end"/>
            </w:r>
          </w:ins>
        </w:p>
        <w:p w:rsidR="001865DA" w:rsidRDefault="001865DA">
          <w:pPr>
            <w:pStyle w:val="TOC2"/>
            <w:tabs>
              <w:tab w:val="right" w:leader="dot" w:pos="9350"/>
            </w:tabs>
            <w:rPr>
              <w:ins w:id="78" w:author="wpoch" w:date="2010-10-13T19:15:00Z"/>
              <w:rFonts w:asciiTheme="minorHAnsi" w:eastAsiaTheme="minorEastAsia" w:hAnsiTheme="minorHAnsi" w:cstheme="minorBidi"/>
              <w:noProof/>
              <w:lang w:val="en-US" w:bidi="ar-SA"/>
            </w:rPr>
          </w:pPr>
          <w:ins w:id="79"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"_Toc274760680"</w:instrText>
            </w:r>
            <w:r w:rsidRPr="0055025F">
              <w:rPr>
                <w:rStyle w:val="Hyperlink"/>
                <w:noProof/>
              </w:rPr>
              <w:instrText xml:space="preserve"> </w:instrText>
            </w:r>
            <w:r w:rsidRPr="0055025F">
              <w:rPr>
                <w:rStyle w:val="Hyperlink"/>
                <w:noProof/>
              </w:rPr>
              <w:fldChar w:fldCharType="separate"/>
            </w:r>
            <w:r w:rsidRPr="0055025F">
              <w:rPr>
                <w:rStyle w:val="Hyperlink"/>
                <w:noProof/>
              </w:rPr>
              <w:t>B – Precio</w:t>
            </w:r>
            <w:r>
              <w:rPr>
                <w:noProof/>
                <w:webHidden/>
              </w:rPr>
              <w:tab/>
            </w:r>
            <w:r>
              <w:rPr>
                <w:noProof/>
                <w:webHidden/>
              </w:rPr>
              <w:fldChar w:fldCharType="begin"/>
            </w:r>
            <w:r>
              <w:rPr>
                <w:noProof/>
                <w:webHidden/>
              </w:rPr>
              <w:instrText xml:space="preserve"> PAGEREF _Toc274760680 \h </w:instrText>
            </w:r>
          </w:ins>
          <w:r>
            <w:rPr>
              <w:noProof/>
              <w:webHidden/>
            </w:rPr>
          </w:r>
          <w:r>
            <w:rPr>
              <w:noProof/>
              <w:webHidden/>
            </w:rPr>
            <w:fldChar w:fldCharType="separate"/>
          </w:r>
          <w:ins w:id="80" w:author="wpoch" w:date="2010-10-13T19:15:00Z">
            <w:r>
              <w:rPr>
                <w:noProof/>
                <w:webHidden/>
              </w:rPr>
              <w:t>27</w:t>
            </w:r>
            <w:r>
              <w:rPr>
                <w:noProof/>
                <w:webHidden/>
              </w:rPr>
              <w:fldChar w:fldCharType="end"/>
            </w:r>
            <w:r w:rsidRPr="0055025F">
              <w:rPr>
                <w:rStyle w:val="Hyperlink"/>
                <w:noProof/>
              </w:rPr>
              <w:fldChar w:fldCharType="end"/>
            </w:r>
          </w:ins>
        </w:p>
        <w:p w:rsidR="001865DA" w:rsidRDefault="001865DA">
          <w:pPr>
            <w:pStyle w:val="TOC1"/>
            <w:tabs>
              <w:tab w:val="right" w:leader="dot" w:pos="9350"/>
            </w:tabs>
            <w:rPr>
              <w:ins w:id="81" w:author="wpoch" w:date="2010-10-13T19:15:00Z"/>
              <w:rFonts w:asciiTheme="minorHAnsi" w:eastAsiaTheme="minorEastAsia" w:hAnsiTheme="minorHAnsi" w:cstheme="minorBidi"/>
              <w:noProof/>
              <w:lang w:val="en-US" w:bidi="ar-SA"/>
            </w:rPr>
          </w:pPr>
          <w:ins w:id="82"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"_Toc274760681"</w:instrText>
            </w:r>
            <w:r w:rsidRPr="0055025F">
              <w:rPr>
                <w:rStyle w:val="Hyperlink"/>
                <w:noProof/>
              </w:rPr>
              <w:instrText xml:space="preserve"> </w:instrText>
            </w:r>
            <w:r w:rsidRPr="0055025F">
              <w:rPr>
                <w:rStyle w:val="Hyperlink"/>
                <w:noProof/>
              </w:rPr>
              <w:fldChar w:fldCharType="separate"/>
            </w:r>
            <w:r w:rsidRPr="0055025F">
              <w:rPr>
                <w:rStyle w:val="Hyperlink"/>
                <w:rFonts w:eastAsia="Times New Roman"/>
                <w:noProof/>
              </w:rPr>
              <w:t>A – Anexos</w:t>
            </w:r>
            <w:r>
              <w:rPr>
                <w:noProof/>
                <w:webHidden/>
              </w:rPr>
              <w:tab/>
            </w:r>
            <w:r>
              <w:rPr>
                <w:noProof/>
                <w:webHidden/>
              </w:rPr>
              <w:fldChar w:fldCharType="begin"/>
            </w:r>
            <w:r>
              <w:rPr>
                <w:noProof/>
                <w:webHidden/>
              </w:rPr>
              <w:instrText xml:space="preserve"> PAGEREF _Toc274760681 \h </w:instrText>
            </w:r>
          </w:ins>
          <w:r>
            <w:rPr>
              <w:noProof/>
              <w:webHidden/>
            </w:rPr>
          </w:r>
          <w:r>
            <w:rPr>
              <w:noProof/>
              <w:webHidden/>
            </w:rPr>
            <w:fldChar w:fldCharType="separate"/>
          </w:r>
          <w:ins w:id="83" w:author="wpoch" w:date="2010-10-13T19:15:00Z">
            <w:r>
              <w:rPr>
                <w:noProof/>
                <w:webHidden/>
              </w:rPr>
              <w:t>29</w:t>
            </w:r>
            <w:r>
              <w:rPr>
                <w:noProof/>
                <w:webHidden/>
              </w:rPr>
              <w:fldChar w:fldCharType="end"/>
            </w:r>
            <w:r w:rsidRPr="0055025F">
              <w:rPr>
                <w:rStyle w:val="Hyperlink"/>
                <w:noProof/>
              </w:rPr>
              <w:fldChar w:fldCharType="end"/>
            </w:r>
          </w:ins>
        </w:p>
        <w:p w:rsidR="001865DA" w:rsidRDefault="001865DA">
          <w:pPr>
            <w:pStyle w:val="TOC2"/>
            <w:tabs>
              <w:tab w:val="right" w:leader="dot" w:pos="9350"/>
            </w:tabs>
            <w:rPr>
              <w:ins w:id="84" w:author="wpoch" w:date="2010-10-13T19:15:00Z"/>
              <w:rFonts w:asciiTheme="minorHAnsi" w:eastAsiaTheme="minorEastAsia" w:hAnsiTheme="minorHAnsi" w:cstheme="minorBidi"/>
              <w:noProof/>
              <w:lang w:val="en-US" w:bidi="ar-SA"/>
            </w:rPr>
          </w:pPr>
          <w:ins w:id="85"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"_Toc274760682"</w:instrText>
            </w:r>
            <w:r w:rsidRPr="0055025F">
              <w:rPr>
                <w:rStyle w:val="Hyperlink"/>
                <w:noProof/>
              </w:rPr>
              <w:instrText xml:space="preserve"> </w:instrText>
            </w:r>
            <w:r w:rsidRPr="0055025F">
              <w:rPr>
                <w:rStyle w:val="Hyperlink"/>
                <w:noProof/>
              </w:rPr>
              <w:fldChar w:fldCharType="separate"/>
            </w:r>
            <w:r w:rsidRPr="0055025F">
              <w:rPr>
                <w:rStyle w:val="Hyperlink"/>
                <w:noProof/>
              </w:rPr>
              <w:t>A.1 - Plano CeMI</w:t>
            </w:r>
            <w:r>
              <w:rPr>
                <w:noProof/>
                <w:webHidden/>
              </w:rPr>
              <w:tab/>
            </w:r>
            <w:r>
              <w:rPr>
                <w:noProof/>
                <w:webHidden/>
              </w:rPr>
              <w:fldChar w:fldCharType="begin"/>
            </w:r>
            <w:r>
              <w:rPr>
                <w:noProof/>
                <w:webHidden/>
              </w:rPr>
              <w:instrText xml:space="preserve"> PAGEREF _Toc274760682 \h </w:instrText>
            </w:r>
          </w:ins>
          <w:r>
            <w:rPr>
              <w:noProof/>
              <w:webHidden/>
            </w:rPr>
          </w:r>
          <w:r>
            <w:rPr>
              <w:noProof/>
              <w:webHidden/>
            </w:rPr>
            <w:fldChar w:fldCharType="separate"/>
          </w:r>
          <w:ins w:id="86" w:author="wpoch" w:date="2010-10-13T19:15:00Z">
            <w:r>
              <w:rPr>
                <w:noProof/>
                <w:webHidden/>
              </w:rPr>
              <w:t>30</w:t>
            </w:r>
            <w:r>
              <w:rPr>
                <w:noProof/>
                <w:webHidden/>
              </w:rPr>
              <w:fldChar w:fldCharType="end"/>
            </w:r>
            <w:r w:rsidRPr="0055025F">
              <w:rPr>
                <w:rStyle w:val="Hyperlink"/>
                <w:noProof/>
              </w:rPr>
              <w:fldChar w:fldCharType="end"/>
            </w:r>
          </w:ins>
        </w:p>
        <w:p w:rsidR="001865DA" w:rsidRDefault="001865DA">
          <w:pPr>
            <w:pStyle w:val="TOC2"/>
            <w:tabs>
              <w:tab w:val="right" w:leader="dot" w:pos="9350"/>
            </w:tabs>
            <w:rPr>
              <w:ins w:id="87" w:author="wpoch" w:date="2010-10-13T19:15:00Z"/>
              <w:rFonts w:asciiTheme="minorHAnsi" w:eastAsiaTheme="minorEastAsia" w:hAnsiTheme="minorHAnsi" w:cstheme="minorBidi"/>
              <w:noProof/>
              <w:lang w:val="en-US" w:bidi="ar-SA"/>
            </w:rPr>
          </w:pPr>
          <w:ins w:id="88"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"_Toc274760683"</w:instrText>
            </w:r>
            <w:r w:rsidRPr="0055025F">
              <w:rPr>
                <w:rStyle w:val="Hyperlink"/>
                <w:noProof/>
              </w:rPr>
              <w:instrText xml:space="preserve"> </w:instrText>
            </w:r>
            <w:r w:rsidRPr="0055025F">
              <w:rPr>
                <w:rStyle w:val="Hyperlink"/>
                <w:noProof/>
              </w:rPr>
              <w:fldChar w:fldCharType="separate"/>
            </w:r>
            <w:r w:rsidRPr="0055025F">
              <w:rPr>
                <w:rStyle w:val="Hyperlink"/>
                <w:noProof/>
              </w:rPr>
              <w:t>A.2 –</w:t>
            </w:r>
            <w:r>
              <w:rPr>
                <w:noProof/>
                <w:webHidden/>
              </w:rPr>
              <w:tab/>
            </w:r>
            <w:r>
              <w:rPr>
                <w:noProof/>
                <w:webHidden/>
              </w:rPr>
              <w:fldChar w:fldCharType="begin"/>
            </w:r>
            <w:r>
              <w:rPr>
                <w:noProof/>
                <w:webHidden/>
              </w:rPr>
              <w:instrText xml:space="preserve"> PAGEREF _Toc274760683 \h </w:instrText>
            </w:r>
          </w:ins>
          <w:r>
            <w:rPr>
              <w:noProof/>
              <w:webHidden/>
            </w:rPr>
          </w:r>
          <w:r>
            <w:rPr>
              <w:noProof/>
              <w:webHidden/>
            </w:rPr>
            <w:fldChar w:fldCharType="separate"/>
          </w:r>
          <w:ins w:id="89" w:author="wpoch" w:date="2010-10-13T19:15:00Z">
            <w:r>
              <w:rPr>
                <w:noProof/>
                <w:webHidden/>
              </w:rPr>
              <w:t>31</w:t>
            </w:r>
            <w:r>
              <w:rPr>
                <w:noProof/>
                <w:webHidden/>
              </w:rPr>
              <w:fldChar w:fldCharType="end"/>
            </w:r>
            <w:r w:rsidRPr="0055025F">
              <w:rPr>
                <w:rStyle w:val="Hyperlink"/>
                <w:noProof/>
              </w:rPr>
              <w:fldChar w:fldCharType="end"/>
            </w:r>
          </w:ins>
        </w:p>
        <w:p w:rsidR="001865DA" w:rsidRDefault="001865DA">
          <w:pPr>
            <w:pStyle w:val="TOC2"/>
            <w:tabs>
              <w:tab w:val="right" w:leader="dot" w:pos="9350"/>
            </w:tabs>
            <w:rPr>
              <w:ins w:id="90" w:author="wpoch" w:date="2010-10-13T19:15:00Z"/>
              <w:rFonts w:asciiTheme="minorHAnsi" w:eastAsiaTheme="minorEastAsia" w:hAnsiTheme="minorHAnsi" w:cstheme="minorBidi"/>
              <w:noProof/>
              <w:lang w:val="en-US" w:bidi="ar-SA"/>
            </w:rPr>
          </w:pPr>
          <w:ins w:id="91" w:author="wpoch" w:date="2010-10-13T19:15:00Z">
            <w:r w:rsidRPr="0055025F">
              <w:rPr>
                <w:rStyle w:val="Hyperlink"/>
                <w:noProof/>
              </w:rPr>
              <w:lastRenderedPageBreak/>
              <w:fldChar w:fldCharType="begin"/>
            </w:r>
            <w:r w:rsidRPr="0055025F">
              <w:rPr>
                <w:rStyle w:val="Hyperlink"/>
                <w:noProof/>
              </w:rPr>
              <w:instrText xml:space="preserve"> </w:instrText>
            </w:r>
            <w:r>
              <w:rPr>
                <w:noProof/>
              </w:rPr>
              <w:instrText>HYPERLINK \l "_Toc274760684"</w:instrText>
            </w:r>
            <w:r w:rsidRPr="0055025F">
              <w:rPr>
                <w:rStyle w:val="Hyperlink"/>
                <w:noProof/>
              </w:rPr>
              <w:instrText xml:space="preserve"> </w:instrText>
            </w:r>
            <w:r w:rsidRPr="0055025F">
              <w:rPr>
                <w:rStyle w:val="Hyperlink"/>
                <w:noProof/>
              </w:rPr>
              <w:fldChar w:fldCharType="separate"/>
            </w:r>
            <w:r w:rsidRPr="0055025F">
              <w:rPr>
                <w:rStyle w:val="Hyperlink"/>
                <w:rFonts w:ascii="Georgia" w:hAnsi="Georgia" w:cs="Arial"/>
                <w:b/>
                <w:bCs/>
                <w:noProof/>
                <w:spacing w:val="-5"/>
              </w:rPr>
              <w:t>Salud privada: obras sociales y medicina prepaga en Argentina</w:t>
            </w:r>
            <w:r>
              <w:rPr>
                <w:noProof/>
                <w:webHidden/>
              </w:rPr>
              <w:tab/>
            </w:r>
            <w:r>
              <w:rPr>
                <w:noProof/>
                <w:webHidden/>
              </w:rPr>
              <w:fldChar w:fldCharType="begin"/>
            </w:r>
            <w:r>
              <w:rPr>
                <w:noProof/>
                <w:webHidden/>
              </w:rPr>
              <w:instrText xml:space="preserve"> PAGEREF _Toc274760684 \h </w:instrText>
            </w:r>
          </w:ins>
          <w:r>
            <w:rPr>
              <w:noProof/>
              <w:webHidden/>
            </w:rPr>
          </w:r>
          <w:r>
            <w:rPr>
              <w:noProof/>
              <w:webHidden/>
            </w:rPr>
            <w:fldChar w:fldCharType="separate"/>
          </w:r>
          <w:ins w:id="92" w:author="wpoch" w:date="2010-10-13T19:15:00Z">
            <w:r>
              <w:rPr>
                <w:noProof/>
                <w:webHidden/>
              </w:rPr>
              <w:t>31</w:t>
            </w:r>
            <w:r>
              <w:rPr>
                <w:noProof/>
                <w:webHidden/>
              </w:rPr>
              <w:fldChar w:fldCharType="end"/>
            </w:r>
            <w:r w:rsidRPr="0055025F">
              <w:rPr>
                <w:rStyle w:val="Hyperlink"/>
                <w:noProof/>
              </w:rPr>
              <w:fldChar w:fldCharType="end"/>
            </w:r>
          </w:ins>
        </w:p>
        <w:p w:rsidR="001865DA" w:rsidRDefault="001865DA">
          <w:pPr>
            <w:pStyle w:val="TOC2"/>
            <w:tabs>
              <w:tab w:val="right" w:leader="dot" w:pos="9350"/>
            </w:tabs>
            <w:rPr>
              <w:ins w:id="93" w:author="wpoch" w:date="2010-10-13T19:15:00Z"/>
              <w:rFonts w:asciiTheme="minorHAnsi" w:eastAsiaTheme="minorEastAsia" w:hAnsiTheme="minorHAnsi" w:cstheme="minorBidi"/>
              <w:noProof/>
              <w:lang w:val="en-US" w:bidi="ar-SA"/>
            </w:rPr>
          </w:pPr>
          <w:ins w:id="94"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"_Toc274760685"</w:instrText>
            </w:r>
            <w:r w:rsidRPr="0055025F">
              <w:rPr>
                <w:rStyle w:val="Hyperlink"/>
                <w:noProof/>
              </w:rPr>
              <w:instrText xml:space="preserve"> </w:instrText>
            </w:r>
            <w:r w:rsidRPr="0055025F">
              <w:rPr>
                <w:rStyle w:val="Hyperlink"/>
                <w:noProof/>
              </w:rPr>
              <w:fldChar w:fldCharType="separate"/>
            </w:r>
            <w:r w:rsidRPr="0055025F">
              <w:rPr>
                <w:rStyle w:val="Hyperlink"/>
                <w:noProof/>
              </w:rPr>
              <w:t>A.3 –</w:t>
            </w:r>
            <w:r>
              <w:rPr>
                <w:noProof/>
                <w:webHidden/>
              </w:rPr>
              <w:tab/>
            </w:r>
            <w:r>
              <w:rPr>
                <w:noProof/>
                <w:webHidden/>
              </w:rPr>
              <w:fldChar w:fldCharType="begin"/>
            </w:r>
            <w:r>
              <w:rPr>
                <w:noProof/>
                <w:webHidden/>
              </w:rPr>
              <w:instrText xml:space="preserve"> PAGEREF _Toc274760685 \h </w:instrText>
            </w:r>
          </w:ins>
          <w:r>
            <w:rPr>
              <w:noProof/>
              <w:webHidden/>
            </w:rPr>
          </w:r>
          <w:r>
            <w:rPr>
              <w:noProof/>
              <w:webHidden/>
            </w:rPr>
            <w:fldChar w:fldCharType="separate"/>
          </w:r>
          <w:ins w:id="95" w:author="wpoch" w:date="2010-10-13T19:15:00Z">
            <w:r>
              <w:rPr>
                <w:noProof/>
                <w:webHidden/>
              </w:rPr>
              <w:t>35</w:t>
            </w:r>
            <w:r>
              <w:rPr>
                <w:noProof/>
                <w:webHidden/>
              </w:rPr>
              <w:fldChar w:fldCharType="end"/>
            </w:r>
            <w:r w:rsidRPr="0055025F">
              <w:rPr>
                <w:rStyle w:val="Hyperlink"/>
                <w:noProof/>
              </w:rPr>
              <w:fldChar w:fldCharType="end"/>
            </w:r>
          </w:ins>
        </w:p>
        <w:p w:rsidR="001865DA" w:rsidRDefault="001865DA">
          <w:pPr>
            <w:pStyle w:val="TOC2"/>
            <w:tabs>
              <w:tab w:val="right" w:leader="dot" w:pos="9350"/>
            </w:tabs>
            <w:rPr>
              <w:ins w:id="96" w:author="wpoch" w:date="2010-10-13T19:15:00Z"/>
              <w:rFonts w:asciiTheme="minorHAnsi" w:eastAsiaTheme="minorEastAsia" w:hAnsiTheme="minorHAnsi" w:cstheme="minorBidi"/>
              <w:noProof/>
              <w:lang w:val="en-US" w:bidi="ar-SA"/>
            </w:rPr>
          </w:pPr>
          <w:ins w:id="97"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"_Toc274760686"</w:instrText>
            </w:r>
            <w:r w:rsidRPr="0055025F">
              <w:rPr>
                <w:rStyle w:val="Hyperlink"/>
                <w:noProof/>
              </w:rPr>
              <w:instrText xml:space="preserve"> </w:instrText>
            </w:r>
            <w:r w:rsidRPr="0055025F">
              <w:rPr>
                <w:rStyle w:val="Hyperlink"/>
                <w:noProof/>
              </w:rPr>
              <w:fldChar w:fldCharType="separate"/>
            </w:r>
            <w:r w:rsidRPr="0055025F">
              <w:rPr>
                <w:rStyle w:val="Hyperlink"/>
                <w:rFonts w:ascii="Georgia" w:hAnsi="Georgia" w:cs="Arial"/>
                <w:b/>
                <w:bCs/>
                <w:noProof/>
                <w:spacing w:val="-5"/>
              </w:rPr>
              <w:t>La salud en el país: cuánto se gasta y quién la paga</w:t>
            </w:r>
            <w:r>
              <w:rPr>
                <w:noProof/>
                <w:webHidden/>
              </w:rPr>
              <w:tab/>
            </w:r>
            <w:r>
              <w:rPr>
                <w:noProof/>
                <w:webHidden/>
              </w:rPr>
              <w:fldChar w:fldCharType="begin"/>
            </w:r>
            <w:r>
              <w:rPr>
                <w:noProof/>
                <w:webHidden/>
              </w:rPr>
              <w:instrText xml:space="preserve"> PAGEREF _Toc274760686 \h </w:instrText>
            </w:r>
          </w:ins>
          <w:r>
            <w:rPr>
              <w:noProof/>
              <w:webHidden/>
            </w:rPr>
          </w:r>
          <w:r>
            <w:rPr>
              <w:noProof/>
              <w:webHidden/>
            </w:rPr>
            <w:fldChar w:fldCharType="separate"/>
          </w:r>
          <w:ins w:id="98" w:author="wpoch" w:date="2010-10-13T19:15:00Z">
            <w:r>
              <w:rPr>
                <w:noProof/>
                <w:webHidden/>
              </w:rPr>
              <w:t>35</w:t>
            </w:r>
            <w:r>
              <w:rPr>
                <w:noProof/>
                <w:webHidden/>
              </w:rPr>
              <w:fldChar w:fldCharType="end"/>
            </w:r>
            <w:r w:rsidRPr="0055025F">
              <w:rPr>
                <w:rStyle w:val="Hyperlink"/>
                <w:noProof/>
              </w:rPr>
              <w:fldChar w:fldCharType="end"/>
            </w:r>
          </w:ins>
        </w:p>
        <w:p w:rsidR="001865DA" w:rsidRDefault="001865DA">
          <w:pPr>
            <w:pStyle w:val="TOC1"/>
            <w:tabs>
              <w:tab w:val="right" w:leader="dot" w:pos="9350"/>
            </w:tabs>
            <w:rPr>
              <w:ins w:id="99" w:author="wpoch" w:date="2010-10-13T19:15:00Z"/>
              <w:rFonts w:asciiTheme="minorHAnsi" w:eastAsiaTheme="minorEastAsia" w:hAnsiTheme="minorHAnsi" w:cstheme="minorBidi"/>
              <w:noProof/>
              <w:lang w:val="en-US" w:bidi="ar-SA"/>
            </w:rPr>
          </w:pPr>
          <w:ins w:id="100"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"_Toc274760687"</w:instrText>
            </w:r>
            <w:r w:rsidRPr="0055025F">
              <w:rPr>
                <w:rStyle w:val="Hyperlink"/>
                <w:noProof/>
              </w:rPr>
              <w:instrText xml:space="preserve"> </w:instrText>
            </w:r>
            <w:r w:rsidRPr="0055025F">
              <w:rPr>
                <w:rStyle w:val="Hyperlink"/>
                <w:noProof/>
              </w:rPr>
              <w:fldChar w:fldCharType="separate"/>
            </w:r>
            <w:r w:rsidRPr="0055025F">
              <w:rPr>
                <w:rStyle w:val="Hyperlink"/>
                <w:noProof/>
              </w:rPr>
              <w:t>8 - Aspecto Tecnológico Del Sistema</w:t>
            </w:r>
            <w:r>
              <w:rPr>
                <w:noProof/>
                <w:webHidden/>
              </w:rPr>
              <w:tab/>
            </w:r>
            <w:r>
              <w:rPr>
                <w:noProof/>
                <w:webHidden/>
              </w:rPr>
              <w:fldChar w:fldCharType="begin"/>
            </w:r>
            <w:r>
              <w:rPr>
                <w:noProof/>
                <w:webHidden/>
              </w:rPr>
              <w:instrText xml:space="preserve"> PAGEREF _Toc274760687 \h </w:instrText>
            </w:r>
          </w:ins>
          <w:r>
            <w:rPr>
              <w:noProof/>
              <w:webHidden/>
            </w:rPr>
          </w:r>
          <w:r>
            <w:rPr>
              <w:noProof/>
              <w:webHidden/>
            </w:rPr>
            <w:fldChar w:fldCharType="separate"/>
          </w:r>
          <w:ins w:id="101" w:author="wpoch" w:date="2010-10-13T19:15:00Z">
            <w:r>
              <w:rPr>
                <w:noProof/>
                <w:webHidden/>
              </w:rPr>
              <w:t>39</w:t>
            </w:r>
            <w:r>
              <w:rPr>
                <w:noProof/>
                <w:webHidden/>
              </w:rPr>
              <w:fldChar w:fldCharType="end"/>
            </w:r>
            <w:r w:rsidRPr="0055025F">
              <w:rPr>
                <w:rStyle w:val="Hyperlink"/>
                <w:noProof/>
              </w:rPr>
              <w:fldChar w:fldCharType="end"/>
            </w:r>
          </w:ins>
        </w:p>
        <w:p w:rsidR="001865DA" w:rsidRDefault="001865DA">
          <w:pPr>
            <w:pStyle w:val="TOC2"/>
            <w:tabs>
              <w:tab w:val="right" w:leader="dot" w:pos="9350"/>
            </w:tabs>
            <w:rPr>
              <w:ins w:id="102" w:author="wpoch" w:date="2010-10-13T19:15:00Z"/>
              <w:rFonts w:asciiTheme="minorHAnsi" w:eastAsiaTheme="minorEastAsia" w:hAnsiTheme="minorHAnsi" w:cstheme="minorBidi"/>
              <w:noProof/>
              <w:lang w:val="en-US" w:bidi="ar-SA"/>
            </w:rPr>
          </w:pPr>
          <w:ins w:id="103"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"_Toc274760688"</w:instrText>
            </w:r>
            <w:r w:rsidRPr="0055025F">
              <w:rPr>
                <w:rStyle w:val="Hyperlink"/>
                <w:noProof/>
              </w:rPr>
              <w:instrText xml:space="preserve"> </w:instrText>
            </w:r>
            <w:r w:rsidRPr="0055025F">
              <w:rPr>
                <w:rStyle w:val="Hyperlink"/>
                <w:noProof/>
              </w:rPr>
              <w:fldChar w:fldCharType="separate"/>
            </w:r>
            <w:r w:rsidRPr="0055025F">
              <w:rPr>
                <w:rStyle w:val="Hyperlink"/>
                <w:rFonts w:eastAsia="Times New Roman"/>
                <w:noProof/>
              </w:rPr>
              <w:t>8.1 - Alcance del Sistema</w:t>
            </w:r>
            <w:r>
              <w:rPr>
                <w:noProof/>
                <w:webHidden/>
              </w:rPr>
              <w:tab/>
            </w:r>
            <w:r>
              <w:rPr>
                <w:noProof/>
                <w:webHidden/>
              </w:rPr>
              <w:fldChar w:fldCharType="begin"/>
            </w:r>
            <w:r>
              <w:rPr>
                <w:noProof/>
                <w:webHidden/>
              </w:rPr>
              <w:instrText xml:space="preserve"> PAGEREF _Toc274760688 \h </w:instrText>
            </w:r>
          </w:ins>
          <w:r>
            <w:rPr>
              <w:noProof/>
              <w:webHidden/>
            </w:rPr>
          </w:r>
          <w:r>
            <w:rPr>
              <w:noProof/>
              <w:webHidden/>
            </w:rPr>
            <w:fldChar w:fldCharType="separate"/>
          </w:r>
          <w:ins w:id="104" w:author="wpoch" w:date="2010-10-13T19:15:00Z">
            <w:r>
              <w:rPr>
                <w:noProof/>
                <w:webHidden/>
              </w:rPr>
              <w:t>39</w:t>
            </w:r>
            <w:r>
              <w:rPr>
                <w:noProof/>
                <w:webHidden/>
              </w:rPr>
              <w:fldChar w:fldCharType="end"/>
            </w:r>
            <w:r w:rsidRPr="0055025F">
              <w:rPr>
                <w:rStyle w:val="Hyperlink"/>
                <w:noProof/>
              </w:rPr>
              <w:fldChar w:fldCharType="end"/>
            </w:r>
          </w:ins>
        </w:p>
        <w:p w:rsidR="001865DA" w:rsidRDefault="001865DA">
          <w:pPr>
            <w:pStyle w:val="TOC3"/>
            <w:tabs>
              <w:tab w:val="right" w:leader="dot" w:pos="9350"/>
            </w:tabs>
            <w:rPr>
              <w:ins w:id="105" w:author="wpoch" w:date="2010-10-13T19:15:00Z"/>
              <w:rFonts w:asciiTheme="minorHAnsi" w:eastAsiaTheme="minorEastAsia" w:hAnsiTheme="minorHAnsi" w:cstheme="minorBidi"/>
              <w:noProof/>
              <w:lang w:val="en-US" w:bidi="ar-SA"/>
            </w:rPr>
          </w:pPr>
          <w:ins w:id="106"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"_Toc274760689"</w:instrText>
            </w:r>
            <w:r w:rsidRPr="0055025F">
              <w:rPr>
                <w:rStyle w:val="Hyperlink"/>
                <w:noProof/>
              </w:rPr>
              <w:instrText xml:space="preserve"> </w:instrText>
            </w:r>
            <w:r w:rsidRPr="0055025F">
              <w:rPr>
                <w:rStyle w:val="Hyperlink"/>
                <w:noProof/>
              </w:rPr>
              <w:fldChar w:fldCharType="separate"/>
            </w:r>
            <w:r w:rsidRPr="0055025F">
              <w:rPr>
                <w:rStyle w:val="Hyperlink"/>
                <w:rFonts w:eastAsia="Times New Roman"/>
                <w:noProof/>
              </w:rPr>
              <w:t>Web Marketing</w:t>
            </w:r>
            <w:r>
              <w:rPr>
                <w:noProof/>
                <w:webHidden/>
              </w:rPr>
              <w:tab/>
            </w:r>
            <w:r>
              <w:rPr>
                <w:noProof/>
                <w:webHidden/>
              </w:rPr>
              <w:fldChar w:fldCharType="begin"/>
            </w:r>
            <w:r>
              <w:rPr>
                <w:noProof/>
                <w:webHidden/>
              </w:rPr>
              <w:instrText xml:space="preserve"> PAGEREF _Toc274760689 \h </w:instrText>
            </w:r>
          </w:ins>
          <w:r>
            <w:rPr>
              <w:noProof/>
              <w:webHidden/>
            </w:rPr>
          </w:r>
          <w:r>
            <w:rPr>
              <w:noProof/>
              <w:webHidden/>
            </w:rPr>
            <w:fldChar w:fldCharType="separate"/>
          </w:r>
          <w:ins w:id="107" w:author="wpoch" w:date="2010-10-13T19:15:00Z">
            <w:r>
              <w:rPr>
                <w:noProof/>
                <w:webHidden/>
              </w:rPr>
              <w:t>39</w:t>
            </w:r>
            <w:r>
              <w:rPr>
                <w:noProof/>
                <w:webHidden/>
              </w:rPr>
              <w:fldChar w:fldCharType="end"/>
            </w:r>
            <w:r w:rsidRPr="0055025F">
              <w:rPr>
                <w:rStyle w:val="Hyperlink"/>
                <w:noProof/>
              </w:rPr>
              <w:fldChar w:fldCharType="end"/>
            </w:r>
          </w:ins>
        </w:p>
        <w:p w:rsidR="001865DA" w:rsidRDefault="001865DA">
          <w:pPr>
            <w:pStyle w:val="TOC3"/>
            <w:tabs>
              <w:tab w:val="right" w:leader="dot" w:pos="9350"/>
            </w:tabs>
            <w:rPr>
              <w:ins w:id="108" w:author="wpoch" w:date="2010-10-13T19:15:00Z"/>
              <w:rFonts w:asciiTheme="minorHAnsi" w:eastAsiaTheme="minorEastAsia" w:hAnsiTheme="minorHAnsi" w:cstheme="minorBidi"/>
              <w:noProof/>
              <w:lang w:val="en-US" w:bidi="ar-SA"/>
            </w:rPr>
          </w:pPr>
          <w:ins w:id="109"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"_Toc274760690"</w:instrText>
            </w:r>
            <w:r w:rsidRPr="0055025F">
              <w:rPr>
                <w:rStyle w:val="Hyperlink"/>
                <w:noProof/>
              </w:rPr>
              <w:instrText xml:space="preserve"> </w:instrText>
            </w:r>
            <w:r w:rsidRPr="0055025F">
              <w:rPr>
                <w:rStyle w:val="Hyperlink"/>
                <w:noProof/>
              </w:rPr>
              <w:fldChar w:fldCharType="separate"/>
            </w:r>
            <w:r w:rsidRPr="0055025F">
              <w:rPr>
                <w:rStyle w:val="Hyperlink"/>
                <w:rFonts w:eastAsia="Times New Roman"/>
                <w:noProof/>
              </w:rPr>
              <w:t>E-Bussiness</w:t>
            </w:r>
            <w:r>
              <w:rPr>
                <w:noProof/>
                <w:webHidden/>
              </w:rPr>
              <w:tab/>
            </w:r>
            <w:r>
              <w:rPr>
                <w:noProof/>
                <w:webHidden/>
              </w:rPr>
              <w:fldChar w:fldCharType="begin"/>
            </w:r>
            <w:r>
              <w:rPr>
                <w:noProof/>
                <w:webHidden/>
              </w:rPr>
              <w:instrText xml:space="preserve"> PAGEREF _Toc274760690 \h </w:instrText>
            </w:r>
          </w:ins>
          <w:r>
            <w:rPr>
              <w:noProof/>
              <w:webHidden/>
            </w:rPr>
          </w:r>
          <w:r>
            <w:rPr>
              <w:noProof/>
              <w:webHidden/>
            </w:rPr>
            <w:fldChar w:fldCharType="separate"/>
          </w:r>
          <w:ins w:id="110" w:author="wpoch" w:date="2010-10-13T19:15:00Z">
            <w:r>
              <w:rPr>
                <w:noProof/>
                <w:webHidden/>
              </w:rPr>
              <w:t>39</w:t>
            </w:r>
            <w:r>
              <w:rPr>
                <w:noProof/>
                <w:webHidden/>
              </w:rPr>
              <w:fldChar w:fldCharType="end"/>
            </w:r>
            <w:r w:rsidRPr="0055025F">
              <w:rPr>
                <w:rStyle w:val="Hyperlink"/>
                <w:noProof/>
              </w:rPr>
              <w:fldChar w:fldCharType="end"/>
            </w:r>
          </w:ins>
        </w:p>
        <w:p w:rsidR="001865DA" w:rsidRDefault="001865DA">
          <w:pPr>
            <w:pStyle w:val="TOC2"/>
            <w:tabs>
              <w:tab w:val="right" w:leader="dot" w:pos="9350"/>
            </w:tabs>
            <w:rPr>
              <w:ins w:id="111" w:author="wpoch" w:date="2010-10-13T19:15:00Z"/>
              <w:rFonts w:asciiTheme="minorHAnsi" w:eastAsiaTheme="minorEastAsia" w:hAnsiTheme="minorHAnsi" w:cstheme="minorBidi"/>
              <w:noProof/>
              <w:lang w:val="en-US" w:bidi="ar-SA"/>
            </w:rPr>
          </w:pPr>
          <w:ins w:id="112"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"_Toc274760691"</w:instrText>
            </w:r>
            <w:r w:rsidRPr="0055025F">
              <w:rPr>
                <w:rStyle w:val="Hyperlink"/>
                <w:noProof/>
              </w:rPr>
              <w:instrText xml:space="preserve"> </w:instrText>
            </w:r>
            <w:r w:rsidRPr="0055025F">
              <w:rPr>
                <w:rStyle w:val="Hyperlink"/>
                <w:noProof/>
              </w:rPr>
              <w:fldChar w:fldCharType="separate"/>
            </w:r>
            <w:r w:rsidRPr="0055025F">
              <w:rPr>
                <w:rStyle w:val="Hyperlink"/>
                <w:rFonts w:eastAsia="Times New Roman"/>
                <w:noProof/>
              </w:rPr>
              <w:t>8.2 - Módulos del Sistema y Forma de Entrega</w:t>
            </w:r>
            <w:r>
              <w:rPr>
                <w:noProof/>
                <w:webHidden/>
              </w:rPr>
              <w:tab/>
            </w:r>
            <w:r>
              <w:rPr>
                <w:noProof/>
                <w:webHidden/>
              </w:rPr>
              <w:fldChar w:fldCharType="begin"/>
            </w:r>
            <w:r>
              <w:rPr>
                <w:noProof/>
                <w:webHidden/>
              </w:rPr>
              <w:instrText xml:space="preserve"> PAGEREF _Toc274760691 \h </w:instrText>
            </w:r>
          </w:ins>
          <w:r>
            <w:rPr>
              <w:noProof/>
              <w:webHidden/>
            </w:rPr>
          </w:r>
          <w:r>
            <w:rPr>
              <w:noProof/>
              <w:webHidden/>
            </w:rPr>
            <w:fldChar w:fldCharType="separate"/>
          </w:r>
          <w:ins w:id="113" w:author="wpoch" w:date="2010-10-13T19:15:00Z">
            <w:r>
              <w:rPr>
                <w:noProof/>
                <w:webHidden/>
              </w:rPr>
              <w:t>40</w:t>
            </w:r>
            <w:r>
              <w:rPr>
                <w:noProof/>
                <w:webHidden/>
              </w:rPr>
              <w:fldChar w:fldCharType="end"/>
            </w:r>
            <w:r w:rsidRPr="0055025F">
              <w:rPr>
                <w:rStyle w:val="Hyperlink"/>
                <w:noProof/>
              </w:rPr>
              <w:fldChar w:fldCharType="end"/>
            </w:r>
          </w:ins>
        </w:p>
        <w:p w:rsidR="001865DA" w:rsidRDefault="001865DA">
          <w:pPr>
            <w:pStyle w:val="TOC2"/>
            <w:tabs>
              <w:tab w:val="right" w:leader="dot" w:pos="9350"/>
            </w:tabs>
            <w:rPr>
              <w:ins w:id="114" w:author="wpoch" w:date="2010-10-13T19:15:00Z"/>
              <w:rFonts w:asciiTheme="minorHAnsi" w:eastAsiaTheme="minorEastAsia" w:hAnsiTheme="minorHAnsi" w:cstheme="minorBidi"/>
              <w:noProof/>
              <w:lang w:val="en-US" w:bidi="ar-SA"/>
            </w:rPr>
          </w:pPr>
          <w:ins w:id="115"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"_Toc274760692"</w:instrText>
            </w:r>
            <w:r w:rsidRPr="0055025F">
              <w:rPr>
                <w:rStyle w:val="Hyperlink"/>
                <w:noProof/>
              </w:rPr>
              <w:instrText xml:space="preserve"> </w:instrText>
            </w:r>
            <w:r w:rsidRPr="0055025F">
              <w:rPr>
                <w:rStyle w:val="Hyperlink"/>
                <w:noProof/>
              </w:rPr>
              <w:fldChar w:fldCharType="separate"/>
            </w:r>
            <w:r w:rsidRPr="0055025F">
              <w:rPr>
                <w:rStyle w:val="Hyperlink"/>
                <w:rFonts w:eastAsia="Times New Roman"/>
                <w:noProof/>
              </w:rPr>
              <w:t>8.3 - Modalidad de tenencia del código fuente</w:t>
            </w:r>
            <w:r>
              <w:rPr>
                <w:noProof/>
                <w:webHidden/>
              </w:rPr>
              <w:tab/>
            </w:r>
            <w:r>
              <w:rPr>
                <w:noProof/>
                <w:webHidden/>
              </w:rPr>
              <w:fldChar w:fldCharType="begin"/>
            </w:r>
            <w:r>
              <w:rPr>
                <w:noProof/>
                <w:webHidden/>
              </w:rPr>
              <w:instrText xml:space="preserve"> PAGEREF _Toc274760692 \h </w:instrText>
            </w:r>
          </w:ins>
          <w:r>
            <w:rPr>
              <w:noProof/>
              <w:webHidden/>
            </w:rPr>
          </w:r>
          <w:r>
            <w:rPr>
              <w:noProof/>
              <w:webHidden/>
            </w:rPr>
            <w:fldChar w:fldCharType="separate"/>
          </w:r>
          <w:ins w:id="116" w:author="wpoch" w:date="2010-10-13T19:15:00Z">
            <w:r>
              <w:rPr>
                <w:noProof/>
                <w:webHidden/>
              </w:rPr>
              <w:t>40</w:t>
            </w:r>
            <w:r>
              <w:rPr>
                <w:noProof/>
                <w:webHidden/>
              </w:rPr>
              <w:fldChar w:fldCharType="end"/>
            </w:r>
            <w:r w:rsidRPr="0055025F">
              <w:rPr>
                <w:rStyle w:val="Hyperlink"/>
                <w:noProof/>
              </w:rPr>
              <w:fldChar w:fldCharType="end"/>
            </w:r>
          </w:ins>
        </w:p>
        <w:p w:rsidR="001865DA" w:rsidRDefault="001865DA">
          <w:pPr>
            <w:pStyle w:val="TOC2"/>
            <w:tabs>
              <w:tab w:val="right" w:leader="dot" w:pos="9350"/>
            </w:tabs>
            <w:rPr>
              <w:ins w:id="117" w:author="wpoch" w:date="2010-10-13T19:15:00Z"/>
              <w:rFonts w:asciiTheme="minorHAnsi" w:eastAsiaTheme="minorEastAsia" w:hAnsiTheme="minorHAnsi" w:cstheme="minorBidi"/>
              <w:noProof/>
              <w:lang w:val="en-US" w:bidi="ar-SA"/>
            </w:rPr>
          </w:pPr>
          <w:ins w:id="118"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"_Toc274760693"</w:instrText>
            </w:r>
            <w:r w:rsidRPr="0055025F">
              <w:rPr>
                <w:rStyle w:val="Hyperlink"/>
                <w:noProof/>
              </w:rPr>
              <w:instrText xml:space="preserve"> </w:instrText>
            </w:r>
            <w:r w:rsidRPr="0055025F">
              <w:rPr>
                <w:rStyle w:val="Hyperlink"/>
                <w:noProof/>
              </w:rPr>
              <w:fldChar w:fldCharType="separate"/>
            </w:r>
            <w:r w:rsidRPr="0055025F">
              <w:rPr>
                <w:rStyle w:val="Hyperlink"/>
                <w:rFonts w:eastAsia="Times New Roman"/>
                <w:noProof/>
              </w:rPr>
              <w:t>8.4 - Tiempo De Entrega</w:t>
            </w:r>
            <w:r>
              <w:rPr>
                <w:noProof/>
                <w:webHidden/>
              </w:rPr>
              <w:tab/>
            </w:r>
            <w:r>
              <w:rPr>
                <w:noProof/>
                <w:webHidden/>
              </w:rPr>
              <w:fldChar w:fldCharType="begin"/>
            </w:r>
            <w:r>
              <w:rPr>
                <w:noProof/>
                <w:webHidden/>
              </w:rPr>
              <w:instrText xml:space="preserve"> PAGEREF _Toc274760693 \h </w:instrText>
            </w:r>
          </w:ins>
          <w:r>
            <w:rPr>
              <w:noProof/>
              <w:webHidden/>
            </w:rPr>
          </w:r>
          <w:r>
            <w:rPr>
              <w:noProof/>
              <w:webHidden/>
            </w:rPr>
            <w:fldChar w:fldCharType="separate"/>
          </w:r>
          <w:ins w:id="119" w:author="wpoch" w:date="2010-10-13T19:15:00Z">
            <w:r>
              <w:rPr>
                <w:noProof/>
                <w:webHidden/>
              </w:rPr>
              <w:t>41</w:t>
            </w:r>
            <w:r>
              <w:rPr>
                <w:noProof/>
                <w:webHidden/>
              </w:rPr>
              <w:fldChar w:fldCharType="end"/>
            </w:r>
            <w:r w:rsidRPr="0055025F">
              <w:rPr>
                <w:rStyle w:val="Hyperlink"/>
                <w:noProof/>
              </w:rPr>
              <w:fldChar w:fldCharType="end"/>
            </w:r>
          </w:ins>
        </w:p>
        <w:p w:rsidR="001865DA" w:rsidRDefault="001865DA">
          <w:pPr>
            <w:pStyle w:val="TOC2"/>
            <w:tabs>
              <w:tab w:val="right" w:leader="dot" w:pos="9350"/>
            </w:tabs>
            <w:rPr>
              <w:ins w:id="120" w:author="wpoch" w:date="2010-10-13T19:15:00Z"/>
              <w:rFonts w:asciiTheme="minorHAnsi" w:eastAsiaTheme="minorEastAsia" w:hAnsiTheme="minorHAnsi" w:cstheme="minorBidi"/>
              <w:noProof/>
              <w:lang w:val="en-US" w:bidi="ar-SA"/>
            </w:rPr>
          </w:pPr>
          <w:ins w:id="121"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"_Toc274760694"</w:instrText>
            </w:r>
            <w:r w:rsidRPr="0055025F">
              <w:rPr>
                <w:rStyle w:val="Hyperlink"/>
                <w:noProof/>
              </w:rPr>
              <w:instrText xml:space="preserve"> </w:instrText>
            </w:r>
            <w:r w:rsidRPr="0055025F">
              <w:rPr>
                <w:rStyle w:val="Hyperlink"/>
                <w:noProof/>
              </w:rPr>
              <w:fldChar w:fldCharType="separate"/>
            </w:r>
            <w:r w:rsidRPr="0055025F">
              <w:rPr>
                <w:rStyle w:val="Hyperlink"/>
                <w:rFonts w:eastAsia="Times New Roman"/>
                <w:noProof/>
              </w:rPr>
              <w:t xml:space="preserve">8.5 - </w:t>
            </w:r>
            <w:r w:rsidRPr="0055025F">
              <w:rPr>
                <w:rStyle w:val="Hyperlink"/>
                <w:rFonts w:eastAsia="Times New Roman"/>
                <w:b/>
                <w:bCs/>
                <w:noProof/>
              </w:rPr>
              <w:t>Costo Del Sistema</w:t>
            </w:r>
            <w:r>
              <w:rPr>
                <w:noProof/>
                <w:webHidden/>
              </w:rPr>
              <w:tab/>
            </w:r>
            <w:r>
              <w:rPr>
                <w:noProof/>
                <w:webHidden/>
              </w:rPr>
              <w:fldChar w:fldCharType="begin"/>
            </w:r>
            <w:r>
              <w:rPr>
                <w:noProof/>
                <w:webHidden/>
              </w:rPr>
              <w:instrText xml:space="preserve"> PAGEREF _Toc274760694 \h </w:instrText>
            </w:r>
          </w:ins>
          <w:r>
            <w:rPr>
              <w:noProof/>
              <w:webHidden/>
            </w:rPr>
          </w:r>
          <w:r>
            <w:rPr>
              <w:noProof/>
              <w:webHidden/>
            </w:rPr>
            <w:fldChar w:fldCharType="separate"/>
          </w:r>
          <w:ins w:id="122" w:author="wpoch" w:date="2010-10-13T19:15:00Z">
            <w:r>
              <w:rPr>
                <w:noProof/>
                <w:webHidden/>
              </w:rPr>
              <w:t>49</w:t>
            </w:r>
            <w:r>
              <w:rPr>
                <w:noProof/>
                <w:webHidden/>
              </w:rPr>
              <w:fldChar w:fldCharType="end"/>
            </w:r>
            <w:r w:rsidRPr="0055025F">
              <w:rPr>
                <w:rStyle w:val="Hyperlink"/>
                <w:noProof/>
              </w:rPr>
              <w:fldChar w:fldCharType="end"/>
            </w:r>
          </w:ins>
        </w:p>
        <w:p w:rsidR="001865DA" w:rsidRDefault="001865DA">
          <w:pPr>
            <w:pStyle w:val="TOC2"/>
            <w:tabs>
              <w:tab w:val="right" w:leader="dot" w:pos="9350"/>
            </w:tabs>
            <w:rPr>
              <w:ins w:id="123" w:author="wpoch" w:date="2010-10-13T19:15:00Z"/>
              <w:rFonts w:asciiTheme="minorHAnsi" w:eastAsiaTheme="minorEastAsia" w:hAnsiTheme="minorHAnsi" w:cstheme="minorBidi"/>
              <w:noProof/>
              <w:lang w:val="en-US" w:bidi="ar-SA"/>
            </w:rPr>
          </w:pPr>
          <w:ins w:id="124" w:author="wpoch" w:date="2010-10-13T19:15:00Z">
            <w:r w:rsidRPr="0055025F">
              <w:rPr>
                <w:rStyle w:val="Hyperlink"/>
                <w:noProof/>
              </w:rPr>
              <w:fldChar w:fldCharType="begin"/>
            </w:r>
            <w:r w:rsidRPr="0055025F">
              <w:rPr>
                <w:rStyle w:val="Hyperlink"/>
                <w:noProof/>
              </w:rPr>
              <w:instrText xml:space="preserve"> </w:instrText>
            </w:r>
            <w:r>
              <w:rPr>
                <w:noProof/>
              </w:rPr>
              <w:instrText>HYPERLINK \l "_Toc274760695"</w:instrText>
            </w:r>
            <w:r w:rsidRPr="0055025F">
              <w:rPr>
                <w:rStyle w:val="Hyperlink"/>
                <w:noProof/>
              </w:rPr>
              <w:instrText xml:space="preserve"> </w:instrText>
            </w:r>
            <w:r w:rsidRPr="0055025F">
              <w:rPr>
                <w:rStyle w:val="Hyperlink"/>
                <w:noProof/>
              </w:rPr>
              <w:fldChar w:fldCharType="separate"/>
            </w:r>
            <w:r w:rsidRPr="0055025F">
              <w:rPr>
                <w:rStyle w:val="Hyperlink"/>
                <w:noProof/>
              </w:rPr>
              <w:t>8.6 – Forma De Pago</w:t>
            </w:r>
            <w:r>
              <w:rPr>
                <w:noProof/>
                <w:webHidden/>
              </w:rPr>
              <w:tab/>
            </w:r>
            <w:r>
              <w:rPr>
                <w:noProof/>
                <w:webHidden/>
              </w:rPr>
              <w:fldChar w:fldCharType="begin"/>
            </w:r>
            <w:r>
              <w:rPr>
                <w:noProof/>
                <w:webHidden/>
              </w:rPr>
              <w:instrText xml:space="preserve"> PAGEREF _Toc274760695 \h </w:instrText>
            </w:r>
          </w:ins>
          <w:r>
            <w:rPr>
              <w:noProof/>
              <w:webHidden/>
            </w:rPr>
          </w:r>
          <w:r>
            <w:rPr>
              <w:noProof/>
              <w:webHidden/>
            </w:rPr>
            <w:fldChar w:fldCharType="separate"/>
          </w:r>
          <w:ins w:id="125" w:author="wpoch" w:date="2010-10-13T19:15:00Z">
            <w:r>
              <w:rPr>
                <w:noProof/>
                <w:webHidden/>
              </w:rPr>
              <w:t>49</w:t>
            </w:r>
            <w:r>
              <w:rPr>
                <w:noProof/>
                <w:webHidden/>
              </w:rPr>
              <w:fldChar w:fldCharType="end"/>
            </w:r>
            <w:r w:rsidRPr="0055025F">
              <w:rPr>
                <w:rStyle w:val="Hyperlink"/>
                <w:noProof/>
              </w:rPr>
              <w:fldChar w:fldCharType="end"/>
            </w:r>
          </w:ins>
        </w:p>
        <w:p w:rsidR="000D74AD" w:rsidRPr="00BB3890" w:rsidDel="001865DA" w:rsidRDefault="000D74AD">
          <w:pPr>
            <w:pStyle w:val="TOC1"/>
            <w:tabs>
              <w:tab w:val="right" w:leader="dot" w:pos="9350"/>
            </w:tabs>
            <w:rPr>
              <w:ins w:id="126" w:author="Nombre de usuario" w:date="2010-07-20T09:18:00Z"/>
              <w:del w:id="127" w:author="wpoch" w:date="2010-10-13T19:15:00Z"/>
              <w:rFonts w:asciiTheme="minorHAnsi" w:eastAsiaTheme="minorEastAsia" w:hAnsiTheme="minorHAnsi" w:cstheme="minorBidi"/>
              <w:noProof/>
              <w:lang w:bidi="ar-SA"/>
            </w:rPr>
          </w:pPr>
          <w:ins w:id="128" w:author="Nombre de usuario" w:date="2010-07-20T09:18:00Z">
            <w:del w:id="129" w:author="wpoch" w:date="2010-10-13T19:15:00Z">
              <w:r w:rsidRPr="001865DA" w:rsidDel="001865DA">
                <w:rPr>
                  <w:rStyle w:val="Hyperlink"/>
                  <w:rFonts w:eastAsia="Times New Roman"/>
                  <w:noProof/>
                  <w:kern w:val="36"/>
                </w:rPr>
                <w:delText>1 - El Proyecto</w:delText>
              </w:r>
              <w:r w:rsidRPr="00BB3890" w:rsidDel="001865DA">
                <w:rPr>
                  <w:noProof/>
                  <w:webHidden/>
                </w:rPr>
                <w:tab/>
                <w:delText>3</w:delText>
              </w:r>
            </w:del>
          </w:ins>
        </w:p>
        <w:p w:rsidR="000D74AD" w:rsidRPr="00BB3890" w:rsidDel="001865DA" w:rsidRDefault="000D74AD">
          <w:pPr>
            <w:pStyle w:val="TOC2"/>
            <w:tabs>
              <w:tab w:val="right" w:leader="dot" w:pos="9350"/>
            </w:tabs>
            <w:rPr>
              <w:ins w:id="130" w:author="Nombre de usuario" w:date="2010-07-20T09:18:00Z"/>
              <w:del w:id="131" w:author="wpoch" w:date="2010-10-13T19:15:00Z"/>
              <w:rFonts w:asciiTheme="minorHAnsi" w:eastAsiaTheme="minorEastAsia" w:hAnsiTheme="minorHAnsi" w:cstheme="minorBidi"/>
              <w:noProof/>
              <w:lang w:bidi="ar-SA"/>
            </w:rPr>
          </w:pPr>
          <w:ins w:id="132" w:author="Nombre de usuario" w:date="2010-07-20T09:18:00Z">
            <w:del w:id="133" w:author="wpoch" w:date="2010-10-13T19:15:00Z">
              <w:r w:rsidRPr="001865DA" w:rsidDel="001865DA">
                <w:rPr>
                  <w:rStyle w:val="Hyperlink"/>
                  <w:rFonts w:eastAsia="Times New Roman"/>
                  <w:noProof/>
                </w:rPr>
                <w:delText>1.1 - Breve Descripción del Proyecto</w:delText>
              </w:r>
              <w:r w:rsidRPr="00BB3890" w:rsidDel="001865DA">
                <w:rPr>
                  <w:noProof/>
                  <w:webHidden/>
                </w:rPr>
                <w:tab/>
                <w:delText>3</w:delText>
              </w:r>
            </w:del>
          </w:ins>
        </w:p>
        <w:p w:rsidR="000D74AD" w:rsidRPr="00BB3890" w:rsidDel="001865DA" w:rsidRDefault="000D74AD">
          <w:pPr>
            <w:pStyle w:val="TOC2"/>
            <w:tabs>
              <w:tab w:val="right" w:leader="dot" w:pos="9350"/>
            </w:tabs>
            <w:rPr>
              <w:ins w:id="134" w:author="Nombre de usuario" w:date="2010-07-20T09:18:00Z"/>
              <w:del w:id="135" w:author="wpoch" w:date="2010-10-13T19:15:00Z"/>
              <w:rFonts w:asciiTheme="minorHAnsi" w:eastAsiaTheme="minorEastAsia" w:hAnsiTheme="minorHAnsi" w:cstheme="minorBidi"/>
              <w:noProof/>
              <w:lang w:bidi="ar-SA"/>
            </w:rPr>
          </w:pPr>
          <w:ins w:id="136" w:author="Nombre de usuario" w:date="2010-07-20T09:18:00Z">
            <w:del w:id="137" w:author="wpoch" w:date="2010-10-13T19:15:00Z">
              <w:r w:rsidRPr="001865DA" w:rsidDel="001865DA">
                <w:rPr>
                  <w:rStyle w:val="Hyperlink"/>
                  <w:rFonts w:eastAsia="Times New Roman"/>
                  <w:noProof/>
                </w:rPr>
                <w:delText>1.2 - Situación Actual del Proyecto</w:delText>
              </w:r>
              <w:r w:rsidRPr="00BB3890" w:rsidDel="001865DA">
                <w:rPr>
                  <w:noProof/>
                  <w:webHidden/>
                </w:rPr>
                <w:tab/>
                <w:delText>3</w:delText>
              </w:r>
            </w:del>
          </w:ins>
        </w:p>
        <w:p w:rsidR="000D74AD" w:rsidRPr="00BB3890" w:rsidDel="001865DA" w:rsidRDefault="000D74AD">
          <w:pPr>
            <w:pStyle w:val="TOC2"/>
            <w:tabs>
              <w:tab w:val="right" w:leader="dot" w:pos="9350"/>
            </w:tabs>
            <w:rPr>
              <w:ins w:id="138" w:author="Nombre de usuario" w:date="2010-07-20T09:18:00Z"/>
              <w:del w:id="139" w:author="wpoch" w:date="2010-10-13T19:15:00Z"/>
              <w:rFonts w:asciiTheme="minorHAnsi" w:eastAsiaTheme="minorEastAsia" w:hAnsiTheme="minorHAnsi" w:cstheme="minorBidi"/>
              <w:noProof/>
              <w:lang w:bidi="ar-SA"/>
            </w:rPr>
          </w:pPr>
          <w:ins w:id="140" w:author="Nombre de usuario" w:date="2010-07-20T09:18:00Z">
            <w:del w:id="141" w:author="wpoch" w:date="2010-10-13T19:15:00Z">
              <w:r w:rsidRPr="001865DA" w:rsidDel="001865DA">
                <w:rPr>
                  <w:rStyle w:val="Hyperlink"/>
                  <w:rFonts w:eastAsia="Times New Roman"/>
                  <w:noProof/>
                </w:rPr>
                <w:delText>1.3 - ¿Qué hace único a nuestro proyecto?</w:delText>
              </w:r>
              <w:r w:rsidRPr="00BB3890" w:rsidDel="001865DA">
                <w:rPr>
                  <w:noProof/>
                  <w:webHidden/>
                </w:rPr>
                <w:tab/>
                <w:delText>5</w:delText>
              </w:r>
            </w:del>
          </w:ins>
        </w:p>
        <w:p w:rsidR="000D74AD" w:rsidRPr="00BB3890" w:rsidDel="001865DA" w:rsidRDefault="000D74AD">
          <w:pPr>
            <w:pStyle w:val="TOC3"/>
            <w:tabs>
              <w:tab w:val="right" w:leader="dot" w:pos="9350"/>
            </w:tabs>
            <w:rPr>
              <w:ins w:id="142" w:author="Nombre de usuario" w:date="2010-07-20T09:18:00Z"/>
              <w:del w:id="143" w:author="wpoch" w:date="2010-10-13T19:15:00Z"/>
              <w:rFonts w:asciiTheme="minorHAnsi" w:eastAsiaTheme="minorEastAsia" w:hAnsiTheme="minorHAnsi" w:cstheme="minorBidi"/>
              <w:noProof/>
              <w:lang w:bidi="ar-SA"/>
            </w:rPr>
          </w:pPr>
          <w:ins w:id="144" w:author="Nombre de usuario" w:date="2010-07-20T09:18:00Z">
            <w:del w:id="145" w:author="wpoch" w:date="2010-10-13T19:15:00Z">
              <w:r w:rsidRPr="001865DA" w:rsidDel="001865DA">
                <w:rPr>
                  <w:rStyle w:val="Hyperlink"/>
                  <w:noProof/>
                </w:rPr>
                <w:delText>Centro Diagnóstico Rosario</w:delText>
              </w:r>
              <w:r w:rsidRPr="00BB3890" w:rsidDel="001865DA">
                <w:rPr>
                  <w:noProof/>
                  <w:webHidden/>
                </w:rPr>
                <w:tab/>
                <w:delText>6</w:delText>
              </w:r>
            </w:del>
          </w:ins>
        </w:p>
        <w:p w:rsidR="000D74AD" w:rsidRPr="00BB3890" w:rsidDel="001865DA" w:rsidRDefault="000D74AD">
          <w:pPr>
            <w:pStyle w:val="TOC3"/>
            <w:tabs>
              <w:tab w:val="right" w:leader="dot" w:pos="9350"/>
            </w:tabs>
            <w:rPr>
              <w:ins w:id="146" w:author="Nombre de usuario" w:date="2010-07-20T09:18:00Z"/>
              <w:del w:id="147" w:author="wpoch" w:date="2010-10-13T19:15:00Z"/>
              <w:rFonts w:asciiTheme="minorHAnsi" w:eastAsiaTheme="minorEastAsia" w:hAnsiTheme="minorHAnsi" w:cstheme="minorBidi"/>
              <w:noProof/>
              <w:lang w:bidi="ar-SA"/>
            </w:rPr>
          </w:pPr>
          <w:ins w:id="148" w:author="Nombre de usuario" w:date="2010-07-20T09:18:00Z">
            <w:del w:id="149" w:author="wpoch" w:date="2010-10-13T19:15:00Z">
              <w:r w:rsidRPr="001865DA" w:rsidDel="001865DA">
                <w:rPr>
                  <w:rStyle w:val="Hyperlink"/>
                  <w:noProof/>
                </w:rPr>
                <w:delText>Sanatorio Centro</w:delText>
              </w:r>
              <w:r w:rsidRPr="00BB3890" w:rsidDel="001865DA">
                <w:rPr>
                  <w:noProof/>
                  <w:webHidden/>
                </w:rPr>
                <w:tab/>
                <w:delText>6</w:delText>
              </w:r>
            </w:del>
          </w:ins>
        </w:p>
        <w:p w:rsidR="000D74AD" w:rsidRPr="00BB3890" w:rsidDel="001865DA" w:rsidRDefault="000D74AD">
          <w:pPr>
            <w:pStyle w:val="TOC3"/>
            <w:tabs>
              <w:tab w:val="right" w:leader="dot" w:pos="9350"/>
            </w:tabs>
            <w:rPr>
              <w:ins w:id="150" w:author="Nombre de usuario" w:date="2010-07-20T09:18:00Z"/>
              <w:del w:id="151" w:author="wpoch" w:date="2010-10-13T19:15:00Z"/>
              <w:rFonts w:asciiTheme="minorHAnsi" w:eastAsiaTheme="minorEastAsia" w:hAnsiTheme="minorHAnsi" w:cstheme="minorBidi"/>
              <w:noProof/>
              <w:lang w:bidi="ar-SA"/>
            </w:rPr>
          </w:pPr>
          <w:ins w:id="152" w:author="Nombre de usuario" w:date="2010-07-20T09:18:00Z">
            <w:del w:id="153" w:author="wpoch" w:date="2010-10-13T19:15:00Z">
              <w:r w:rsidRPr="001865DA" w:rsidDel="001865DA">
                <w:rPr>
                  <w:rStyle w:val="Hyperlink"/>
                  <w:noProof/>
                </w:rPr>
                <w:delText>Sanatorio De La Mujer</w:delText>
              </w:r>
              <w:r w:rsidRPr="00BB3890" w:rsidDel="001865DA">
                <w:rPr>
                  <w:noProof/>
                  <w:webHidden/>
                </w:rPr>
                <w:tab/>
                <w:delText>7</w:delText>
              </w:r>
            </w:del>
          </w:ins>
        </w:p>
        <w:p w:rsidR="000D74AD" w:rsidRPr="00BB3890" w:rsidDel="001865DA" w:rsidRDefault="000D74AD">
          <w:pPr>
            <w:pStyle w:val="TOC3"/>
            <w:tabs>
              <w:tab w:val="right" w:leader="dot" w:pos="9350"/>
            </w:tabs>
            <w:rPr>
              <w:ins w:id="154" w:author="Nombre de usuario" w:date="2010-07-20T09:18:00Z"/>
              <w:del w:id="155" w:author="wpoch" w:date="2010-10-13T19:15:00Z"/>
              <w:rFonts w:asciiTheme="minorHAnsi" w:eastAsiaTheme="minorEastAsia" w:hAnsiTheme="minorHAnsi" w:cstheme="minorBidi"/>
              <w:noProof/>
              <w:lang w:bidi="ar-SA"/>
            </w:rPr>
          </w:pPr>
          <w:ins w:id="156" w:author="Nombre de usuario" w:date="2010-07-20T09:18:00Z">
            <w:del w:id="157" w:author="wpoch" w:date="2010-10-13T19:15:00Z">
              <w:r w:rsidRPr="001865DA" w:rsidDel="001865DA">
                <w:rPr>
                  <w:rStyle w:val="Hyperlink"/>
                  <w:noProof/>
                </w:rPr>
                <w:delText>Sanatorio Los Arroyos</w:delText>
              </w:r>
              <w:r w:rsidRPr="00BB3890" w:rsidDel="001865DA">
                <w:rPr>
                  <w:noProof/>
                  <w:webHidden/>
                </w:rPr>
                <w:tab/>
                <w:delText>7</w:delText>
              </w:r>
            </w:del>
          </w:ins>
        </w:p>
        <w:p w:rsidR="000D74AD" w:rsidRPr="00BB3890" w:rsidDel="001865DA" w:rsidRDefault="000D74AD">
          <w:pPr>
            <w:pStyle w:val="TOC2"/>
            <w:tabs>
              <w:tab w:val="right" w:leader="dot" w:pos="9350"/>
            </w:tabs>
            <w:rPr>
              <w:ins w:id="158" w:author="Nombre de usuario" w:date="2010-07-20T09:18:00Z"/>
              <w:del w:id="159" w:author="wpoch" w:date="2010-10-13T19:15:00Z"/>
              <w:rFonts w:asciiTheme="minorHAnsi" w:eastAsiaTheme="minorEastAsia" w:hAnsiTheme="minorHAnsi" w:cstheme="minorBidi"/>
              <w:noProof/>
              <w:lang w:bidi="ar-SA"/>
            </w:rPr>
          </w:pPr>
          <w:ins w:id="160" w:author="Nombre de usuario" w:date="2010-07-20T09:18:00Z">
            <w:del w:id="161" w:author="wpoch" w:date="2010-10-13T19:15:00Z">
              <w:r w:rsidRPr="001865DA" w:rsidDel="001865DA">
                <w:rPr>
                  <w:rStyle w:val="Hyperlink"/>
                  <w:rFonts w:eastAsia="Times New Roman"/>
                  <w:noProof/>
                </w:rPr>
                <w:delText>1.4 - ¿Cuáles son los factores de éxito?</w:delText>
              </w:r>
              <w:r w:rsidRPr="00BB3890" w:rsidDel="001865DA">
                <w:rPr>
                  <w:noProof/>
                  <w:webHidden/>
                </w:rPr>
                <w:tab/>
                <w:delText>7</w:delText>
              </w:r>
            </w:del>
          </w:ins>
        </w:p>
        <w:p w:rsidR="000D74AD" w:rsidRPr="00BB3890" w:rsidDel="001865DA" w:rsidRDefault="000D74AD">
          <w:pPr>
            <w:pStyle w:val="TOC2"/>
            <w:tabs>
              <w:tab w:val="right" w:leader="dot" w:pos="9350"/>
            </w:tabs>
            <w:rPr>
              <w:ins w:id="162" w:author="Nombre de usuario" w:date="2010-07-20T09:18:00Z"/>
              <w:del w:id="163" w:author="wpoch" w:date="2010-10-13T19:15:00Z"/>
              <w:rFonts w:asciiTheme="minorHAnsi" w:eastAsiaTheme="minorEastAsia" w:hAnsiTheme="minorHAnsi" w:cstheme="minorBidi"/>
              <w:noProof/>
              <w:lang w:bidi="ar-SA"/>
            </w:rPr>
          </w:pPr>
          <w:ins w:id="164" w:author="Nombre de usuario" w:date="2010-07-20T09:18:00Z">
            <w:del w:id="165" w:author="wpoch" w:date="2010-10-13T19:15:00Z">
              <w:r w:rsidRPr="001865DA" w:rsidDel="001865DA">
                <w:rPr>
                  <w:rStyle w:val="Hyperlink"/>
                  <w:rFonts w:eastAsia="Times New Roman"/>
                  <w:noProof/>
                </w:rPr>
                <w:delText>1.5 - Análisis FODA</w:delText>
              </w:r>
              <w:r w:rsidRPr="00BB3890" w:rsidDel="001865DA">
                <w:rPr>
                  <w:noProof/>
                  <w:webHidden/>
                </w:rPr>
                <w:tab/>
                <w:delText>9</w:delText>
              </w:r>
            </w:del>
          </w:ins>
        </w:p>
        <w:p w:rsidR="000D74AD" w:rsidRPr="00BB3890" w:rsidDel="001865DA" w:rsidRDefault="000D74AD">
          <w:pPr>
            <w:pStyle w:val="TOC1"/>
            <w:tabs>
              <w:tab w:val="right" w:leader="dot" w:pos="9350"/>
            </w:tabs>
            <w:rPr>
              <w:ins w:id="166" w:author="Nombre de usuario" w:date="2010-07-20T09:18:00Z"/>
              <w:del w:id="167" w:author="wpoch" w:date="2010-10-13T19:15:00Z"/>
              <w:rFonts w:asciiTheme="minorHAnsi" w:eastAsiaTheme="minorEastAsia" w:hAnsiTheme="minorHAnsi" w:cstheme="minorBidi"/>
              <w:noProof/>
              <w:lang w:bidi="ar-SA"/>
            </w:rPr>
          </w:pPr>
          <w:ins w:id="168" w:author="Nombre de usuario" w:date="2010-07-20T09:18:00Z">
            <w:del w:id="169" w:author="wpoch" w:date="2010-10-13T19:15:00Z">
              <w:r w:rsidRPr="001865DA" w:rsidDel="001865DA">
                <w:rPr>
                  <w:rStyle w:val="Hyperlink"/>
                  <w:rFonts w:eastAsia="Times New Roman"/>
                  <w:noProof/>
                </w:rPr>
                <w:delText>2 - Análisis de Contexto</w:delText>
              </w:r>
              <w:r w:rsidRPr="00BB3890" w:rsidDel="001865DA">
                <w:rPr>
                  <w:noProof/>
                  <w:webHidden/>
                </w:rPr>
                <w:tab/>
                <w:delText>10</w:delText>
              </w:r>
            </w:del>
          </w:ins>
        </w:p>
        <w:p w:rsidR="000D74AD" w:rsidRPr="00BB3890" w:rsidDel="001865DA" w:rsidRDefault="000D74AD">
          <w:pPr>
            <w:pStyle w:val="TOC2"/>
            <w:tabs>
              <w:tab w:val="right" w:leader="dot" w:pos="9350"/>
            </w:tabs>
            <w:rPr>
              <w:ins w:id="170" w:author="Nombre de usuario" w:date="2010-07-20T09:18:00Z"/>
              <w:del w:id="171" w:author="wpoch" w:date="2010-10-13T19:15:00Z"/>
              <w:rFonts w:asciiTheme="minorHAnsi" w:eastAsiaTheme="minorEastAsia" w:hAnsiTheme="minorHAnsi" w:cstheme="minorBidi"/>
              <w:noProof/>
              <w:lang w:bidi="ar-SA"/>
            </w:rPr>
          </w:pPr>
          <w:ins w:id="172" w:author="Nombre de usuario" w:date="2010-07-20T09:18:00Z">
            <w:del w:id="173" w:author="wpoch" w:date="2010-10-13T19:15:00Z">
              <w:r w:rsidRPr="001865DA" w:rsidDel="001865DA">
                <w:rPr>
                  <w:rStyle w:val="Hyperlink"/>
                  <w:rFonts w:eastAsia="Times New Roman"/>
                  <w:noProof/>
                </w:rPr>
                <w:delText>2.1 - Descripción del Escenario Local</w:delText>
              </w:r>
              <w:r w:rsidRPr="00BB3890" w:rsidDel="001865DA">
                <w:rPr>
                  <w:noProof/>
                  <w:webHidden/>
                </w:rPr>
                <w:tab/>
                <w:delText>10</w:delText>
              </w:r>
            </w:del>
          </w:ins>
        </w:p>
        <w:p w:rsidR="000D74AD" w:rsidRPr="00BB3890" w:rsidDel="001865DA" w:rsidRDefault="000D74AD">
          <w:pPr>
            <w:pStyle w:val="TOC3"/>
            <w:tabs>
              <w:tab w:val="right" w:leader="dot" w:pos="9350"/>
            </w:tabs>
            <w:rPr>
              <w:ins w:id="174" w:author="Nombre de usuario" w:date="2010-07-20T09:18:00Z"/>
              <w:del w:id="175" w:author="wpoch" w:date="2010-10-13T19:15:00Z"/>
              <w:rFonts w:asciiTheme="minorHAnsi" w:eastAsiaTheme="minorEastAsia" w:hAnsiTheme="minorHAnsi" w:cstheme="minorBidi"/>
              <w:noProof/>
              <w:lang w:bidi="ar-SA"/>
            </w:rPr>
          </w:pPr>
          <w:ins w:id="176" w:author="Nombre de usuario" w:date="2010-07-20T09:18:00Z">
            <w:del w:id="177" w:author="wpoch" w:date="2010-10-13T19:15:00Z">
              <w:r w:rsidRPr="001865DA" w:rsidDel="001865DA">
                <w:rPr>
                  <w:rStyle w:val="Hyperlink"/>
                  <w:noProof/>
                </w:rPr>
                <w:delText>Organigrama</w:delText>
              </w:r>
              <w:r w:rsidRPr="00BB3890" w:rsidDel="001865DA">
                <w:rPr>
                  <w:noProof/>
                  <w:webHidden/>
                </w:rPr>
                <w:tab/>
                <w:delText>12</w:delText>
              </w:r>
            </w:del>
          </w:ins>
        </w:p>
        <w:p w:rsidR="000D74AD" w:rsidRPr="00BB3890" w:rsidDel="001865DA" w:rsidRDefault="000D74AD">
          <w:pPr>
            <w:pStyle w:val="TOC3"/>
            <w:tabs>
              <w:tab w:val="right" w:leader="dot" w:pos="9350"/>
            </w:tabs>
            <w:rPr>
              <w:ins w:id="178" w:author="Nombre de usuario" w:date="2010-07-20T09:18:00Z"/>
              <w:del w:id="179" w:author="wpoch" w:date="2010-10-13T19:15:00Z"/>
              <w:rFonts w:asciiTheme="minorHAnsi" w:eastAsiaTheme="minorEastAsia" w:hAnsiTheme="minorHAnsi" w:cstheme="minorBidi"/>
              <w:noProof/>
              <w:lang w:bidi="ar-SA"/>
            </w:rPr>
          </w:pPr>
          <w:ins w:id="180" w:author="Nombre de usuario" w:date="2010-07-20T09:18:00Z">
            <w:del w:id="181" w:author="wpoch" w:date="2010-10-13T19:15:00Z">
              <w:r w:rsidRPr="001865DA" w:rsidDel="001865DA">
                <w:rPr>
                  <w:rStyle w:val="Hyperlink"/>
                  <w:noProof/>
                </w:rPr>
                <w:delText>Objetivos Y Metas De La Organización</w:delText>
              </w:r>
              <w:r w:rsidRPr="00BB3890" w:rsidDel="001865DA">
                <w:rPr>
                  <w:noProof/>
                  <w:webHidden/>
                </w:rPr>
                <w:tab/>
                <w:delText>15</w:delText>
              </w:r>
            </w:del>
          </w:ins>
        </w:p>
        <w:p w:rsidR="000D74AD" w:rsidRPr="00BB3890" w:rsidDel="001865DA" w:rsidRDefault="000D74AD">
          <w:pPr>
            <w:pStyle w:val="TOC3"/>
            <w:tabs>
              <w:tab w:val="right" w:leader="dot" w:pos="9350"/>
            </w:tabs>
            <w:rPr>
              <w:ins w:id="182" w:author="Nombre de usuario" w:date="2010-07-20T09:18:00Z"/>
              <w:del w:id="183" w:author="wpoch" w:date="2010-10-13T19:15:00Z"/>
              <w:rFonts w:asciiTheme="minorHAnsi" w:eastAsiaTheme="minorEastAsia" w:hAnsiTheme="minorHAnsi" w:cstheme="minorBidi"/>
              <w:noProof/>
              <w:lang w:bidi="ar-SA"/>
            </w:rPr>
          </w:pPr>
          <w:ins w:id="184" w:author="Nombre de usuario" w:date="2010-07-20T09:18:00Z">
            <w:del w:id="185" w:author="wpoch" w:date="2010-10-13T19:15:00Z">
              <w:r w:rsidRPr="001865DA" w:rsidDel="001865DA">
                <w:rPr>
                  <w:rStyle w:val="Hyperlink"/>
                  <w:noProof/>
                </w:rPr>
                <w:delText>Variables</w:delText>
              </w:r>
              <w:r w:rsidRPr="00BB3890" w:rsidDel="001865DA">
                <w:rPr>
                  <w:noProof/>
                  <w:webHidden/>
                </w:rPr>
                <w:tab/>
                <w:delText>15</w:delText>
              </w:r>
            </w:del>
          </w:ins>
        </w:p>
        <w:p w:rsidR="000D74AD" w:rsidRPr="00BB3890" w:rsidDel="001865DA" w:rsidRDefault="000D74AD">
          <w:pPr>
            <w:pStyle w:val="TOC2"/>
            <w:tabs>
              <w:tab w:val="right" w:leader="dot" w:pos="9350"/>
            </w:tabs>
            <w:rPr>
              <w:ins w:id="186" w:author="Nombre de usuario" w:date="2010-07-20T09:18:00Z"/>
              <w:del w:id="187" w:author="wpoch" w:date="2010-10-13T19:15:00Z"/>
              <w:rFonts w:asciiTheme="minorHAnsi" w:eastAsiaTheme="minorEastAsia" w:hAnsiTheme="minorHAnsi" w:cstheme="minorBidi"/>
              <w:noProof/>
              <w:lang w:bidi="ar-SA"/>
            </w:rPr>
          </w:pPr>
          <w:ins w:id="188" w:author="Nombre de usuario" w:date="2010-07-20T09:18:00Z">
            <w:del w:id="189" w:author="wpoch" w:date="2010-10-13T19:15:00Z">
              <w:r w:rsidRPr="001865DA" w:rsidDel="001865DA">
                <w:rPr>
                  <w:rStyle w:val="Hyperlink"/>
                  <w:rFonts w:eastAsia="Times New Roman"/>
                  <w:noProof/>
                </w:rPr>
                <w:delText>2.2 – Descripción Mercado-Meta</w:delText>
              </w:r>
              <w:r w:rsidRPr="00BB3890" w:rsidDel="001865DA">
                <w:rPr>
                  <w:noProof/>
                  <w:webHidden/>
                </w:rPr>
                <w:tab/>
                <w:delText>16</w:delText>
              </w:r>
            </w:del>
          </w:ins>
        </w:p>
        <w:p w:rsidR="000D74AD" w:rsidRPr="00BB3890" w:rsidDel="001865DA" w:rsidRDefault="000D74AD">
          <w:pPr>
            <w:pStyle w:val="TOC1"/>
            <w:tabs>
              <w:tab w:val="right" w:leader="dot" w:pos="9350"/>
            </w:tabs>
            <w:rPr>
              <w:ins w:id="190" w:author="Nombre de usuario" w:date="2010-07-20T09:18:00Z"/>
              <w:del w:id="191" w:author="wpoch" w:date="2010-10-13T19:15:00Z"/>
              <w:rFonts w:asciiTheme="minorHAnsi" w:eastAsiaTheme="minorEastAsia" w:hAnsiTheme="minorHAnsi" w:cstheme="minorBidi"/>
              <w:noProof/>
              <w:lang w:bidi="ar-SA"/>
            </w:rPr>
          </w:pPr>
          <w:ins w:id="192" w:author="Nombre de usuario" w:date="2010-07-20T09:18:00Z">
            <w:del w:id="193" w:author="wpoch" w:date="2010-10-13T19:15:00Z">
              <w:r w:rsidRPr="001865DA" w:rsidDel="001865DA">
                <w:rPr>
                  <w:rStyle w:val="Hyperlink"/>
                  <w:rFonts w:eastAsia="Times New Roman"/>
                  <w:noProof/>
                </w:rPr>
                <w:delText>3 - Segmentación de Consumidores</w:delText>
              </w:r>
              <w:r w:rsidRPr="00BB3890" w:rsidDel="001865DA">
                <w:rPr>
                  <w:noProof/>
                  <w:webHidden/>
                </w:rPr>
                <w:tab/>
                <w:delText>19</w:delText>
              </w:r>
            </w:del>
          </w:ins>
        </w:p>
        <w:p w:rsidR="000D74AD" w:rsidRPr="00BB3890" w:rsidDel="001865DA" w:rsidRDefault="000D74AD">
          <w:pPr>
            <w:pStyle w:val="TOC2"/>
            <w:tabs>
              <w:tab w:val="right" w:leader="dot" w:pos="9350"/>
            </w:tabs>
            <w:rPr>
              <w:ins w:id="194" w:author="Nombre de usuario" w:date="2010-07-20T09:18:00Z"/>
              <w:del w:id="195" w:author="wpoch" w:date="2010-10-13T19:15:00Z"/>
              <w:rFonts w:asciiTheme="minorHAnsi" w:eastAsiaTheme="minorEastAsia" w:hAnsiTheme="minorHAnsi" w:cstheme="minorBidi"/>
              <w:noProof/>
              <w:lang w:bidi="ar-SA"/>
            </w:rPr>
          </w:pPr>
          <w:ins w:id="196" w:author="Nombre de usuario" w:date="2010-07-20T09:18:00Z">
            <w:del w:id="197" w:author="wpoch" w:date="2010-10-13T19:15:00Z">
              <w:r w:rsidRPr="001865DA" w:rsidDel="001865DA">
                <w:rPr>
                  <w:rStyle w:val="Hyperlink"/>
                  <w:rFonts w:eastAsia="Times New Roman"/>
                  <w:noProof/>
                </w:rPr>
                <w:delText>3.1 - Segmentación de Consumidores</w:delText>
              </w:r>
              <w:r w:rsidRPr="00BB3890" w:rsidDel="001865DA">
                <w:rPr>
                  <w:noProof/>
                  <w:webHidden/>
                </w:rPr>
                <w:tab/>
                <w:delText>19</w:delText>
              </w:r>
            </w:del>
          </w:ins>
        </w:p>
        <w:p w:rsidR="000D74AD" w:rsidRPr="00BB3890" w:rsidDel="001865DA" w:rsidRDefault="000D74AD">
          <w:pPr>
            <w:pStyle w:val="TOC3"/>
            <w:tabs>
              <w:tab w:val="right" w:leader="dot" w:pos="9350"/>
            </w:tabs>
            <w:rPr>
              <w:ins w:id="198" w:author="Nombre de usuario" w:date="2010-07-20T09:18:00Z"/>
              <w:del w:id="199" w:author="wpoch" w:date="2010-10-13T19:15:00Z"/>
              <w:rFonts w:asciiTheme="minorHAnsi" w:eastAsiaTheme="minorEastAsia" w:hAnsiTheme="minorHAnsi" w:cstheme="minorBidi"/>
              <w:noProof/>
              <w:lang w:bidi="ar-SA"/>
            </w:rPr>
          </w:pPr>
          <w:ins w:id="200" w:author="Nombre de usuario" w:date="2010-07-20T09:18:00Z">
            <w:del w:id="201" w:author="wpoch" w:date="2010-10-13T19:15:00Z">
              <w:r w:rsidRPr="001865DA" w:rsidDel="001865DA">
                <w:rPr>
                  <w:rStyle w:val="Hyperlink"/>
                  <w:rFonts w:eastAsia="Times New Roman"/>
                  <w:noProof/>
                </w:rPr>
                <w:delText>3.1.1 - Identificación de Grupos Diferenciados de Consumidores</w:delText>
              </w:r>
              <w:r w:rsidRPr="00BB3890" w:rsidDel="001865DA">
                <w:rPr>
                  <w:noProof/>
                  <w:webHidden/>
                </w:rPr>
                <w:tab/>
                <w:delText>19</w:delText>
              </w:r>
            </w:del>
          </w:ins>
        </w:p>
        <w:p w:rsidR="000D74AD" w:rsidRPr="00BB3890" w:rsidDel="001865DA" w:rsidRDefault="000D74AD">
          <w:pPr>
            <w:pStyle w:val="TOC3"/>
            <w:tabs>
              <w:tab w:val="right" w:leader="dot" w:pos="9350"/>
            </w:tabs>
            <w:rPr>
              <w:ins w:id="202" w:author="Nombre de usuario" w:date="2010-07-20T09:18:00Z"/>
              <w:del w:id="203" w:author="wpoch" w:date="2010-10-13T19:15:00Z"/>
              <w:rFonts w:asciiTheme="minorHAnsi" w:eastAsiaTheme="minorEastAsia" w:hAnsiTheme="minorHAnsi" w:cstheme="minorBidi"/>
              <w:noProof/>
              <w:lang w:bidi="ar-SA"/>
            </w:rPr>
          </w:pPr>
          <w:ins w:id="204" w:author="Nombre de usuario" w:date="2010-07-20T09:18:00Z">
            <w:del w:id="205" w:author="wpoch" w:date="2010-10-13T19:15:00Z">
              <w:r w:rsidRPr="001865DA" w:rsidDel="001865DA">
                <w:rPr>
                  <w:rStyle w:val="Hyperlink"/>
                  <w:rFonts w:eastAsia="Times New Roman"/>
                  <w:noProof/>
                </w:rPr>
                <w:delText>3.1.2 - Potenciales Usuarios/Compradores del Negocio</w:delText>
              </w:r>
              <w:r w:rsidRPr="00BB3890" w:rsidDel="001865DA">
                <w:rPr>
                  <w:noProof/>
                  <w:webHidden/>
                </w:rPr>
                <w:tab/>
                <w:delText>20</w:delText>
              </w:r>
            </w:del>
          </w:ins>
        </w:p>
        <w:p w:rsidR="000D74AD" w:rsidRPr="00BB3890" w:rsidDel="001865DA" w:rsidRDefault="000D74AD">
          <w:pPr>
            <w:pStyle w:val="TOC3"/>
            <w:tabs>
              <w:tab w:val="right" w:leader="dot" w:pos="9350"/>
            </w:tabs>
            <w:rPr>
              <w:ins w:id="206" w:author="Nombre de usuario" w:date="2010-07-20T09:18:00Z"/>
              <w:del w:id="207" w:author="wpoch" w:date="2010-10-13T19:15:00Z"/>
              <w:rFonts w:asciiTheme="minorHAnsi" w:eastAsiaTheme="minorEastAsia" w:hAnsiTheme="minorHAnsi" w:cstheme="minorBidi"/>
              <w:noProof/>
              <w:lang w:bidi="ar-SA"/>
            </w:rPr>
          </w:pPr>
          <w:ins w:id="208" w:author="Nombre de usuario" w:date="2010-07-20T09:18:00Z">
            <w:del w:id="209" w:author="wpoch" w:date="2010-10-13T19:15:00Z">
              <w:r w:rsidRPr="001865DA" w:rsidDel="001865DA">
                <w:rPr>
                  <w:rStyle w:val="Hyperlink"/>
                  <w:rFonts w:eastAsia="Times New Roman"/>
                  <w:noProof/>
                </w:rPr>
                <w:delText>3.1.3 - Pautas de Comportamiento Esperado de Cada Segmento</w:delText>
              </w:r>
              <w:r w:rsidRPr="00BB3890" w:rsidDel="001865DA">
                <w:rPr>
                  <w:noProof/>
                  <w:webHidden/>
                </w:rPr>
                <w:tab/>
                <w:delText>20</w:delText>
              </w:r>
            </w:del>
          </w:ins>
        </w:p>
        <w:p w:rsidR="000D74AD" w:rsidRPr="00BB3890" w:rsidDel="001865DA" w:rsidRDefault="000D74AD">
          <w:pPr>
            <w:pStyle w:val="TOC1"/>
            <w:tabs>
              <w:tab w:val="right" w:leader="dot" w:pos="9350"/>
            </w:tabs>
            <w:rPr>
              <w:ins w:id="210" w:author="Nombre de usuario" w:date="2010-07-20T09:18:00Z"/>
              <w:del w:id="211" w:author="wpoch" w:date="2010-10-13T19:15:00Z"/>
              <w:rFonts w:asciiTheme="minorHAnsi" w:eastAsiaTheme="minorEastAsia" w:hAnsiTheme="minorHAnsi" w:cstheme="minorBidi"/>
              <w:noProof/>
              <w:lang w:bidi="ar-SA"/>
            </w:rPr>
          </w:pPr>
          <w:ins w:id="212" w:author="Nombre de usuario" w:date="2010-07-20T09:18:00Z">
            <w:del w:id="213" w:author="wpoch" w:date="2010-10-13T19:15:00Z">
              <w:r w:rsidRPr="001865DA" w:rsidDel="001865DA">
                <w:rPr>
                  <w:rStyle w:val="Hyperlink"/>
                  <w:noProof/>
                </w:rPr>
                <w:delText>4 - Análisis de la Competencia</w:delText>
              </w:r>
              <w:r w:rsidRPr="00BB3890" w:rsidDel="001865DA">
                <w:rPr>
                  <w:noProof/>
                  <w:webHidden/>
                </w:rPr>
                <w:tab/>
                <w:delText>22</w:delText>
              </w:r>
            </w:del>
          </w:ins>
        </w:p>
        <w:p w:rsidR="000D74AD" w:rsidRPr="00BB3890" w:rsidDel="001865DA" w:rsidRDefault="000D74AD">
          <w:pPr>
            <w:pStyle w:val="TOC1"/>
            <w:tabs>
              <w:tab w:val="right" w:leader="dot" w:pos="9350"/>
            </w:tabs>
            <w:rPr>
              <w:ins w:id="214" w:author="Nombre de usuario" w:date="2010-07-20T09:18:00Z"/>
              <w:del w:id="215" w:author="wpoch" w:date="2010-10-13T19:15:00Z"/>
              <w:rFonts w:asciiTheme="minorHAnsi" w:eastAsiaTheme="minorEastAsia" w:hAnsiTheme="minorHAnsi" w:cstheme="minorBidi"/>
              <w:noProof/>
              <w:lang w:bidi="ar-SA"/>
            </w:rPr>
          </w:pPr>
          <w:ins w:id="216" w:author="Nombre de usuario" w:date="2010-07-20T09:18:00Z">
            <w:del w:id="217" w:author="wpoch" w:date="2010-10-13T19:15:00Z">
              <w:r w:rsidRPr="001865DA" w:rsidDel="001865DA">
                <w:rPr>
                  <w:rStyle w:val="Hyperlink"/>
                  <w:rFonts w:eastAsia="Times New Roman"/>
                  <w:noProof/>
                </w:rPr>
                <w:delText>A – Anexos</w:delText>
              </w:r>
              <w:r w:rsidRPr="00BB3890" w:rsidDel="001865DA">
                <w:rPr>
                  <w:noProof/>
                  <w:webHidden/>
                </w:rPr>
                <w:tab/>
                <w:delText>24</w:delText>
              </w:r>
            </w:del>
          </w:ins>
        </w:p>
        <w:p w:rsidR="000D74AD" w:rsidRPr="00BB3890" w:rsidDel="001865DA" w:rsidRDefault="000D74AD">
          <w:pPr>
            <w:pStyle w:val="TOC2"/>
            <w:tabs>
              <w:tab w:val="right" w:leader="dot" w:pos="9350"/>
            </w:tabs>
            <w:rPr>
              <w:ins w:id="218" w:author="Nombre de usuario" w:date="2010-07-20T09:18:00Z"/>
              <w:del w:id="219" w:author="wpoch" w:date="2010-10-13T19:15:00Z"/>
              <w:rFonts w:asciiTheme="minorHAnsi" w:eastAsiaTheme="minorEastAsia" w:hAnsiTheme="minorHAnsi" w:cstheme="minorBidi"/>
              <w:noProof/>
              <w:lang w:bidi="ar-SA"/>
            </w:rPr>
          </w:pPr>
          <w:ins w:id="220" w:author="Nombre de usuario" w:date="2010-07-20T09:18:00Z">
            <w:del w:id="221" w:author="wpoch" w:date="2010-10-13T19:15:00Z">
              <w:r w:rsidRPr="001865DA" w:rsidDel="001865DA">
                <w:rPr>
                  <w:rStyle w:val="Hyperlink"/>
                  <w:noProof/>
                </w:rPr>
                <w:delText>A.1 - Plano CeMI</w:delText>
              </w:r>
              <w:r w:rsidRPr="00BB3890" w:rsidDel="001865DA">
                <w:rPr>
                  <w:noProof/>
                  <w:webHidden/>
                </w:rPr>
                <w:tab/>
                <w:delText>25</w:delText>
              </w:r>
            </w:del>
          </w:ins>
        </w:p>
        <w:p w:rsidR="000D74AD" w:rsidRPr="00BB3890" w:rsidDel="001865DA" w:rsidRDefault="000D74AD">
          <w:pPr>
            <w:pStyle w:val="TOC2"/>
            <w:tabs>
              <w:tab w:val="right" w:leader="dot" w:pos="9350"/>
            </w:tabs>
            <w:rPr>
              <w:ins w:id="222" w:author="Nombre de usuario" w:date="2010-07-20T09:18:00Z"/>
              <w:del w:id="223" w:author="wpoch" w:date="2010-10-13T19:15:00Z"/>
              <w:rFonts w:asciiTheme="minorHAnsi" w:eastAsiaTheme="minorEastAsia" w:hAnsiTheme="minorHAnsi" w:cstheme="minorBidi"/>
              <w:noProof/>
              <w:lang w:bidi="ar-SA"/>
            </w:rPr>
          </w:pPr>
          <w:ins w:id="224" w:author="Nombre de usuario" w:date="2010-07-20T09:18:00Z">
            <w:del w:id="225" w:author="wpoch" w:date="2010-10-13T19:15:00Z">
              <w:r w:rsidRPr="001865DA" w:rsidDel="001865DA">
                <w:rPr>
                  <w:rStyle w:val="Hyperlink"/>
                  <w:noProof/>
                </w:rPr>
                <w:delText>A.2 –</w:delText>
              </w:r>
              <w:r w:rsidRPr="00BB3890" w:rsidDel="001865DA">
                <w:rPr>
                  <w:noProof/>
                  <w:webHidden/>
                </w:rPr>
                <w:tab/>
                <w:delText>26</w:delText>
              </w:r>
            </w:del>
          </w:ins>
        </w:p>
        <w:p w:rsidR="000D74AD" w:rsidRPr="00BB3890" w:rsidDel="001865DA" w:rsidRDefault="000D74AD">
          <w:pPr>
            <w:pStyle w:val="TOC3"/>
            <w:tabs>
              <w:tab w:val="right" w:leader="dot" w:pos="9350"/>
            </w:tabs>
            <w:rPr>
              <w:ins w:id="226" w:author="Nombre de usuario" w:date="2010-07-20T09:18:00Z"/>
              <w:del w:id="227" w:author="wpoch" w:date="2010-10-13T19:15:00Z"/>
              <w:rFonts w:asciiTheme="minorHAnsi" w:eastAsiaTheme="minorEastAsia" w:hAnsiTheme="minorHAnsi" w:cstheme="minorBidi"/>
              <w:noProof/>
              <w:lang w:bidi="ar-SA"/>
            </w:rPr>
          </w:pPr>
          <w:ins w:id="228" w:author="Nombre de usuario" w:date="2010-07-20T09:18:00Z">
            <w:del w:id="229" w:author="wpoch" w:date="2010-10-13T19:15:00Z">
              <w:r w:rsidRPr="001865DA" w:rsidDel="001865DA">
                <w:rPr>
                  <w:rStyle w:val="Hyperlink"/>
                  <w:rFonts w:ascii="Georgia" w:hAnsi="Georgia" w:cs="Arial"/>
                  <w:caps/>
                  <w:noProof/>
                  <w:spacing w:val="10"/>
                  <w:rPrChange w:id="230" w:author="wpoch" w:date="2010-10-13T19:15:00Z">
                    <w:rPr>
                      <w:rStyle w:val="Hyperlink"/>
                      <w:rFonts w:ascii="Georgia" w:hAnsi="Georgia" w:cs="Arial"/>
                      <w:caps/>
                      <w:noProof/>
                      <w:spacing w:val="10"/>
                      <w:lang w:val="es-ES"/>
                    </w:rPr>
                  </w:rPrChange>
                </w:rPr>
                <w:delText>EMPRESAS Y NEGOCIOS</w:delText>
              </w:r>
              <w:r w:rsidRPr="00BB3890" w:rsidDel="001865DA">
                <w:rPr>
                  <w:noProof/>
                  <w:webHidden/>
                </w:rPr>
                <w:tab/>
                <w:delText>26</w:delText>
              </w:r>
            </w:del>
          </w:ins>
        </w:p>
        <w:p w:rsidR="000D74AD" w:rsidRPr="00BB3890" w:rsidDel="001865DA" w:rsidRDefault="000D74AD">
          <w:pPr>
            <w:pStyle w:val="TOC2"/>
            <w:tabs>
              <w:tab w:val="right" w:leader="dot" w:pos="9350"/>
            </w:tabs>
            <w:rPr>
              <w:ins w:id="231" w:author="Nombre de usuario" w:date="2010-07-20T09:18:00Z"/>
              <w:del w:id="232" w:author="wpoch" w:date="2010-10-13T19:15:00Z"/>
              <w:rFonts w:asciiTheme="minorHAnsi" w:eastAsiaTheme="minorEastAsia" w:hAnsiTheme="minorHAnsi" w:cstheme="minorBidi"/>
              <w:noProof/>
              <w:lang w:bidi="ar-SA"/>
            </w:rPr>
          </w:pPr>
          <w:ins w:id="233" w:author="Nombre de usuario" w:date="2010-07-20T09:18:00Z">
            <w:del w:id="234" w:author="wpoch" w:date="2010-10-13T19:15:00Z">
              <w:r w:rsidRPr="001865DA" w:rsidDel="001865DA">
                <w:rPr>
                  <w:rStyle w:val="Hyperlink"/>
                  <w:rFonts w:ascii="Georgia" w:hAnsi="Georgia" w:cs="Arial"/>
                  <w:b/>
                  <w:bCs/>
                  <w:noProof/>
                  <w:spacing w:val="-5"/>
                  <w:rPrChange w:id="235" w:author="wpoch" w:date="2010-10-13T19:15:00Z">
                    <w:rPr>
                      <w:rStyle w:val="Hyperlink"/>
                      <w:rFonts w:ascii="Georgia" w:hAnsi="Georgia" w:cs="Arial"/>
                      <w:b/>
                      <w:bCs/>
                      <w:noProof/>
                      <w:spacing w:val="-5"/>
                      <w:lang w:val="es-ES"/>
                    </w:rPr>
                  </w:rPrChange>
                </w:rPr>
                <w:delText>Salud privada: obras sociales y medicina prepaga en Argentina</w:delText>
              </w:r>
              <w:r w:rsidRPr="00BB3890" w:rsidDel="001865DA">
                <w:rPr>
                  <w:noProof/>
                  <w:webHidden/>
                </w:rPr>
                <w:tab/>
                <w:delText>26</w:delText>
              </w:r>
            </w:del>
          </w:ins>
        </w:p>
        <w:p w:rsidR="000D74AD" w:rsidRPr="00BB3890" w:rsidDel="001865DA" w:rsidRDefault="000D74AD">
          <w:pPr>
            <w:pStyle w:val="TOC2"/>
            <w:tabs>
              <w:tab w:val="right" w:leader="dot" w:pos="9350"/>
            </w:tabs>
            <w:rPr>
              <w:ins w:id="236" w:author="Nombre de usuario" w:date="2010-07-20T09:18:00Z"/>
              <w:del w:id="237" w:author="wpoch" w:date="2010-10-13T19:15:00Z"/>
              <w:rFonts w:asciiTheme="minorHAnsi" w:eastAsiaTheme="minorEastAsia" w:hAnsiTheme="minorHAnsi" w:cstheme="minorBidi"/>
              <w:noProof/>
              <w:lang w:bidi="ar-SA"/>
            </w:rPr>
          </w:pPr>
          <w:ins w:id="238" w:author="Nombre de usuario" w:date="2010-07-20T09:18:00Z">
            <w:del w:id="239" w:author="wpoch" w:date="2010-10-13T19:15:00Z">
              <w:r w:rsidRPr="001865DA" w:rsidDel="001865DA">
                <w:rPr>
                  <w:rStyle w:val="Hyperlink"/>
                  <w:noProof/>
                  <w:rPrChange w:id="240" w:author="wpoch" w:date="2010-10-13T19:15:00Z">
                    <w:rPr>
                      <w:rStyle w:val="Hyperlink"/>
                      <w:noProof/>
                      <w:lang w:val="es-ES"/>
                    </w:rPr>
                  </w:rPrChange>
                </w:rPr>
                <w:delText>A.3 –</w:delText>
              </w:r>
              <w:r w:rsidRPr="00BB3890" w:rsidDel="001865DA">
                <w:rPr>
                  <w:noProof/>
                  <w:webHidden/>
                </w:rPr>
                <w:tab/>
                <w:delText>30</w:delText>
              </w:r>
            </w:del>
          </w:ins>
        </w:p>
        <w:p w:rsidR="000D74AD" w:rsidRPr="00BB3890" w:rsidDel="001865DA" w:rsidRDefault="000D74AD">
          <w:pPr>
            <w:pStyle w:val="TOC3"/>
            <w:tabs>
              <w:tab w:val="right" w:leader="dot" w:pos="9350"/>
            </w:tabs>
            <w:rPr>
              <w:ins w:id="241" w:author="Nombre de usuario" w:date="2010-07-20T09:18:00Z"/>
              <w:del w:id="242" w:author="wpoch" w:date="2010-10-13T19:15:00Z"/>
              <w:rFonts w:asciiTheme="minorHAnsi" w:eastAsiaTheme="minorEastAsia" w:hAnsiTheme="minorHAnsi" w:cstheme="minorBidi"/>
              <w:noProof/>
              <w:lang w:bidi="ar-SA"/>
            </w:rPr>
          </w:pPr>
          <w:ins w:id="243" w:author="Nombre de usuario" w:date="2010-07-20T09:18:00Z">
            <w:del w:id="244" w:author="wpoch" w:date="2010-10-13T19:15:00Z">
              <w:r w:rsidRPr="001865DA" w:rsidDel="001865DA">
                <w:rPr>
                  <w:rStyle w:val="Hyperlink"/>
                  <w:rFonts w:ascii="Georgia" w:hAnsi="Georgia" w:cs="Arial"/>
                  <w:caps/>
                  <w:noProof/>
                  <w:spacing w:val="10"/>
                  <w:rPrChange w:id="245" w:author="wpoch" w:date="2010-10-13T19:15:00Z">
                    <w:rPr>
                      <w:rStyle w:val="Hyperlink"/>
                      <w:rFonts w:ascii="Georgia" w:hAnsi="Georgia" w:cs="Arial"/>
                      <w:caps/>
                      <w:noProof/>
                      <w:spacing w:val="10"/>
                      <w:lang w:val="es-ES"/>
                    </w:rPr>
                  </w:rPrChange>
                </w:rPr>
                <w:delText>ECONOMÍA</w:delText>
              </w:r>
              <w:r w:rsidRPr="00BB3890" w:rsidDel="001865DA">
                <w:rPr>
                  <w:noProof/>
                  <w:webHidden/>
                </w:rPr>
                <w:tab/>
                <w:delText>30</w:delText>
              </w:r>
            </w:del>
          </w:ins>
        </w:p>
        <w:p w:rsidR="000D74AD" w:rsidRPr="00BB3890" w:rsidDel="001865DA" w:rsidRDefault="000D74AD">
          <w:pPr>
            <w:pStyle w:val="TOC2"/>
            <w:tabs>
              <w:tab w:val="right" w:leader="dot" w:pos="9350"/>
            </w:tabs>
            <w:rPr>
              <w:ins w:id="246" w:author="Nombre de usuario" w:date="2010-07-20T09:18:00Z"/>
              <w:del w:id="247" w:author="wpoch" w:date="2010-10-13T19:15:00Z"/>
              <w:rFonts w:asciiTheme="minorHAnsi" w:eastAsiaTheme="minorEastAsia" w:hAnsiTheme="minorHAnsi" w:cstheme="minorBidi"/>
              <w:noProof/>
              <w:lang w:bidi="ar-SA"/>
            </w:rPr>
          </w:pPr>
          <w:ins w:id="248" w:author="Nombre de usuario" w:date="2010-07-20T09:18:00Z">
            <w:del w:id="249" w:author="wpoch" w:date="2010-10-13T19:15:00Z">
              <w:r w:rsidRPr="001865DA" w:rsidDel="001865DA">
                <w:rPr>
                  <w:rStyle w:val="Hyperlink"/>
                  <w:rFonts w:ascii="Georgia" w:hAnsi="Georgia" w:cs="Arial"/>
                  <w:b/>
                  <w:bCs/>
                  <w:noProof/>
                  <w:spacing w:val="-5"/>
                  <w:rPrChange w:id="250" w:author="wpoch" w:date="2010-10-13T19:15:00Z">
                    <w:rPr>
                      <w:rStyle w:val="Hyperlink"/>
                      <w:rFonts w:ascii="Georgia" w:hAnsi="Georgia" w:cs="Arial"/>
                      <w:b/>
                      <w:bCs/>
                      <w:noProof/>
                      <w:spacing w:val="-5"/>
                      <w:lang w:val="es-ES"/>
                    </w:rPr>
                  </w:rPrChange>
                </w:rPr>
                <w:delText>La salud en el país: cuánto se gasta y quién la paga</w:delText>
              </w:r>
              <w:r w:rsidRPr="00BB3890" w:rsidDel="001865DA">
                <w:rPr>
                  <w:noProof/>
                  <w:webHidden/>
                </w:rPr>
                <w:tab/>
                <w:delText>30</w:delText>
              </w:r>
            </w:del>
          </w:ins>
        </w:p>
        <w:p w:rsidR="000D74AD" w:rsidRPr="00BB3890" w:rsidDel="001865DA" w:rsidRDefault="000D74AD">
          <w:pPr>
            <w:pStyle w:val="TOC1"/>
            <w:tabs>
              <w:tab w:val="right" w:leader="dot" w:pos="9350"/>
            </w:tabs>
            <w:rPr>
              <w:ins w:id="251" w:author="Nombre de usuario" w:date="2010-07-20T09:18:00Z"/>
              <w:del w:id="252" w:author="wpoch" w:date="2010-10-13T19:15:00Z"/>
              <w:rFonts w:asciiTheme="minorHAnsi" w:eastAsiaTheme="minorEastAsia" w:hAnsiTheme="minorHAnsi" w:cstheme="minorBidi"/>
              <w:noProof/>
              <w:lang w:bidi="ar-SA"/>
            </w:rPr>
          </w:pPr>
          <w:ins w:id="253" w:author="Nombre de usuario" w:date="2010-07-20T09:18:00Z">
            <w:del w:id="254" w:author="wpoch" w:date="2010-10-13T19:15:00Z">
              <w:r w:rsidRPr="001865DA" w:rsidDel="001865DA">
                <w:rPr>
                  <w:rStyle w:val="Hyperlink"/>
                  <w:noProof/>
                </w:rPr>
                <w:delText>8 - Aspecto Tecnológico Del Sistema</w:delText>
              </w:r>
              <w:r w:rsidRPr="00BB3890" w:rsidDel="001865DA">
                <w:rPr>
                  <w:noProof/>
                  <w:webHidden/>
                </w:rPr>
                <w:tab/>
                <w:delText>34</w:delText>
              </w:r>
            </w:del>
          </w:ins>
        </w:p>
        <w:p w:rsidR="000D74AD" w:rsidRPr="00BB3890" w:rsidDel="001865DA" w:rsidRDefault="000D74AD">
          <w:pPr>
            <w:pStyle w:val="TOC2"/>
            <w:tabs>
              <w:tab w:val="right" w:leader="dot" w:pos="9350"/>
            </w:tabs>
            <w:rPr>
              <w:ins w:id="255" w:author="Nombre de usuario" w:date="2010-07-20T09:18:00Z"/>
              <w:del w:id="256" w:author="wpoch" w:date="2010-10-13T19:15:00Z"/>
              <w:rFonts w:asciiTheme="minorHAnsi" w:eastAsiaTheme="minorEastAsia" w:hAnsiTheme="minorHAnsi" w:cstheme="minorBidi"/>
              <w:noProof/>
              <w:lang w:bidi="ar-SA"/>
            </w:rPr>
          </w:pPr>
          <w:ins w:id="257" w:author="Nombre de usuario" w:date="2010-07-20T09:18:00Z">
            <w:del w:id="258" w:author="wpoch" w:date="2010-10-13T19:15:00Z">
              <w:r w:rsidRPr="001865DA" w:rsidDel="001865DA">
                <w:rPr>
                  <w:rStyle w:val="Hyperlink"/>
                  <w:rFonts w:eastAsia="Times New Roman"/>
                  <w:noProof/>
                </w:rPr>
                <w:delText>8.1 - Alcance del Sistema</w:delText>
              </w:r>
              <w:r w:rsidRPr="00BB3890" w:rsidDel="001865DA">
                <w:rPr>
                  <w:noProof/>
                  <w:webHidden/>
                </w:rPr>
                <w:tab/>
                <w:delText>34</w:delText>
              </w:r>
            </w:del>
          </w:ins>
        </w:p>
        <w:p w:rsidR="000D74AD" w:rsidRPr="00BB3890" w:rsidDel="001865DA" w:rsidRDefault="000D74AD">
          <w:pPr>
            <w:pStyle w:val="TOC3"/>
            <w:tabs>
              <w:tab w:val="right" w:leader="dot" w:pos="9350"/>
            </w:tabs>
            <w:rPr>
              <w:ins w:id="259" w:author="Nombre de usuario" w:date="2010-07-20T09:18:00Z"/>
              <w:del w:id="260" w:author="wpoch" w:date="2010-10-13T19:15:00Z"/>
              <w:rFonts w:asciiTheme="minorHAnsi" w:eastAsiaTheme="minorEastAsia" w:hAnsiTheme="minorHAnsi" w:cstheme="minorBidi"/>
              <w:noProof/>
              <w:lang w:bidi="ar-SA"/>
            </w:rPr>
          </w:pPr>
          <w:ins w:id="261" w:author="Nombre de usuario" w:date="2010-07-20T09:18:00Z">
            <w:del w:id="262" w:author="wpoch" w:date="2010-10-13T19:15:00Z">
              <w:r w:rsidRPr="001865DA" w:rsidDel="001865DA">
                <w:rPr>
                  <w:rStyle w:val="Hyperlink"/>
                  <w:rFonts w:eastAsia="Times New Roman"/>
                  <w:noProof/>
                </w:rPr>
                <w:delText>Web Marketing</w:delText>
              </w:r>
              <w:r w:rsidRPr="00BB3890" w:rsidDel="001865DA">
                <w:rPr>
                  <w:noProof/>
                  <w:webHidden/>
                </w:rPr>
                <w:tab/>
                <w:delText>34</w:delText>
              </w:r>
            </w:del>
          </w:ins>
        </w:p>
        <w:p w:rsidR="000D74AD" w:rsidRPr="00BB3890" w:rsidDel="001865DA" w:rsidRDefault="000D74AD">
          <w:pPr>
            <w:pStyle w:val="TOC3"/>
            <w:tabs>
              <w:tab w:val="right" w:leader="dot" w:pos="9350"/>
            </w:tabs>
            <w:rPr>
              <w:ins w:id="263" w:author="Nombre de usuario" w:date="2010-07-20T09:18:00Z"/>
              <w:del w:id="264" w:author="wpoch" w:date="2010-10-13T19:15:00Z"/>
              <w:rFonts w:asciiTheme="minorHAnsi" w:eastAsiaTheme="minorEastAsia" w:hAnsiTheme="minorHAnsi" w:cstheme="minorBidi"/>
              <w:noProof/>
              <w:lang w:bidi="ar-SA"/>
            </w:rPr>
          </w:pPr>
          <w:ins w:id="265" w:author="Nombre de usuario" w:date="2010-07-20T09:18:00Z">
            <w:del w:id="266" w:author="wpoch" w:date="2010-10-13T19:15:00Z">
              <w:r w:rsidRPr="001865DA" w:rsidDel="001865DA">
                <w:rPr>
                  <w:rStyle w:val="Hyperlink"/>
                  <w:rFonts w:eastAsia="Times New Roman"/>
                  <w:noProof/>
                </w:rPr>
                <w:delText>E-Bussiness</w:delText>
              </w:r>
              <w:r w:rsidRPr="00BB3890" w:rsidDel="001865DA">
                <w:rPr>
                  <w:noProof/>
                  <w:webHidden/>
                </w:rPr>
                <w:tab/>
                <w:delText>34</w:delText>
              </w:r>
            </w:del>
          </w:ins>
        </w:p>
        <w:p w:rsidR="000D74AD" w:rsidRPr="00BB3890" w:rsidDel="001865DA" w:rsidRDefault="000D74AD">
          <w:pPr>
            <w:pStyle w:val="TOC2"/>
            <w:tabs>
              <w:tab w:val="right" w:leader="dot" w:pos="9350"/>
            </w:tabs>
            <w:rPr>
              <w:ins w:id="267" w:author="Nombre de usuario" w:date="2010-07-20T09:18:00Z"/>
              <w:del w:id="268" w:author="wpoch" w:date="2010-10-13T19:15:00Z"/>
              <w:rFonts w:asciiTheme="minorHAnsi" w:eastAsiaTheme="minorEastAsia" w:hAnsiTheme="minorHAnsi" w:cstheme="minorBidi"/>
              <w:noProof/>
              <w:lang w:bidi="ar-SA"/>
            </w:rPr>
          </w:pPr>
          <w:ins w:id="269" w:author="Nombre de usuario" w:date="2010-07-20T09:18:00Z">
            <w:del w:id="270" w:author="wpoch" w:date="2010-10-13T19:15:00Z">
              <w:r w:rsidRPr="001865DA" w:rsidDel="001865DA">
                <w:rPr>
                  <w:rStyle w:val="Hyperlink"/>
                  <w:rFonts w:eastAsia="Times New Roman"/>
                  <w:noProof/>
                </w:rPr>
                <w:delText>8.2 - Módulos del Sistema y Forma de Entrega</w:delText>
              </w:r>
              <w:r w:rsidRPr="00BB3890" w:rsidDel="001865DA">
                <w:rPr>
                  <w:noProof/>
                  <w:webHidden/>
                </w:rPr>
                <w:tab/>
                <w:delText>35</w:delText>
              </w:r>
            </w:del>
          </w:ins>
        </w:p>
        <w:p w:rsidR="000D74AD" w:rsidRPr="00BB3890" w:rsidDel="001865DA" w:rsidRDefault="000D74AD">
          <w:pPr>
            <w:pStyle w:val="TOC2"/>
            <w:tabs>
              <w:tab w:val="right" w:leader="dot" w:pos="9350"/>
            </w:tabs>
            <w:rPr>
              <w:ins w:id="271" w:author="Nombre de usuario" w:date="2010-07-20T09:18:00Z"/>
              <w:del w:id="272" w:author="wpoch" w:date="2010-10-13T19:15:00Z"/>
              <w:rFonts w:asciiTheme="minorHAnsi" w:eastAsiaTheme="minorEastAsia" w:hAnsiTheme="minorHAnsi" w:cstheme="minorBidi"/>
              <w:noProof/>
              <w:lang w:bidi="ar-SA"/>
            </w:rPr>
          </w:pPr>
          <w:ins w:id="273" w:author="Nombre de usuario" w:date="2010-07-20T09:18:00Z">
            <w:del w:id="274" w:author="wpoch" w:date="2010-10-13T19:15:00Z">
              <w:r w:rsidRPr="001865DA" w:rsidDel="001865DA">
                <w:rPr>
                  <w:rStyle w:val="Hyperlink"/>
                  <w:rFonts w:eastAsia="Times New Roman"/>
                  <w:noProof/>
                </w:rPr>
                <w:delText>8.3 - Modalidad de tenencia del código fuente</w:delText>
              </w:r>
              <w:r w:rsidRPr="00BB3890" w:rsidDel="001865DA">
                <w:rPr>
                  <w:noProof/>
                  <w:webHidden/>
                </w:rPr>
                <w:tab/>
                <w:delText>35</w:delText>
              </w:r>
            </w:del>
          </w:ins>
        </w:p>
        <w:p w:rsidR="000D74AD" w:rsidRPr="00BB3890" w:rsidDel="001865DA" w:rsidRDefault="000D74AD">
          <w:pPr>
            <w:pStyle w:val="TOC2"/>
            <w:tabs>
              <w:tab w:val="right" w:leader="dot" w:pos="9350"/>
            </w:tabs>
            <w:rPr>
              <w:ins w:id="275" w:author="Nombre de usuario" w:date="2010-07-20T09:18:00Z"/>
              <w:del w:id="276" w:author="wpoch" w:date="2010-10-13T19:15:00Z"/>
              <w:rFonts w:asciiTheme="minorHAnsi" w:eastAsiaTheme="minorEastAsia" w:hAnsiTheme="minorHAnsi" w:cstheme="minorBidi"/>
              <w:noProof/>
              <w:lang w:bidi="ar-SA"/>
            </w:rPr>
          </w:pPr>
          <w:ins w:id="277" w:author="Nombre de usuario" w:date="2010-07-20T09:18:00Z">
            <w:del w:id="278" w:author="wpoch" w:date="2010-10-13T19:15:00Z">
              <w:r w:rsidRPr="001865DA" w:rsidDel="001865DA">
                <w:rPr>
                  <w:rStyle w:val="Hyperlink"/>
                  <w:rFonts w:eastAsia="Times New Roman"/>
                  <w:noProof/>
                </w:rPr>
                <w:delText>8.4 - Tiempo De Entrega</w:delText>
              </w:r>
              <w:r w:rsidRPr="00BB3890" w:rsidDel="001865DA">
                <w:rPr>
                  <w:noProof/>
                  <w:webHidden/>
                </w:rPr>
                <w:tab/>
                <w:delText>36</w:delText>
              </w:r>
            </w:del>
          </w:ins>
        </w:p>
        <w:p w:rsidR="000D74AD" w:rsidRPr="00BB3890" w:rsidDel="001865DA" w:rsidRDefault="000D74AD">
          <w:pPr>
            <w:pStyle w:val="TOC2"/>
            <w:tabs>
              <w:tab w:val="right" w:leader="dot" w:pos="9350"/>
            </w:tabs>
            <w:rPr>
              <w:ins w:id="279" w:author="Nombre de usuario" w:date="2010-07-20T09:18:00Z"/>
              <w:del w:id="280" w:author="wpoch" w:date="2010-10-13T19:15:00Z"/>
              <w:rFonts w:asciiTheme="minorHAnsi" w:eastAsiaTheme="minorEastAsia" w:hAnsiTheme="minorHAnsi" w:cstheme="minorBidi"/>
              <w:noProof/>
              <w:lang w:bidi="ar-SA"/>
            </w:rPr>
          </w:pPr>
          <w:ins w:id="281" w:author="Nombre de usuario" w:date="2010-07-20T09:18:00Z">
            <w:del w:id="282" w:author="wpoch" w:date="2010-10-13T19:15:00Z">
              <w:r w:rsidRPr="001865DA" w:rsidDel="001865DA">
                <w:rPr>
                  <w:rStyle w:val="Hyperlink"/>
                  <w:rFonts w:eastAsia="Times New Roman"/>
                  <w:noProof/>
                </w:rPr>
                <w:delText xml:space="preserve">8.5 - </w:delText>
              </w:r>
              <w:r w:rsidRPr="001865DA" w:rsidDel="001865DA">
                <w:rPr>
                  <w:rStyle w:val="Hyperlink"/>
                  <w:rFonts w:eastAsia="Times New Roman"/>
                  <w:b/>
                  <w:bCs/>
                  <w:noProof/>
                </w:rPr>
                <w:delText>Costo Del Sistema</w:delText>
              </w:r>
              <w:r w:rsidRPr="00BB3890" w:rsidDel="001865DA">
                <w:rPr>
                  <w:noProof/>
                  <w:webHidden/>
                </w:rPr>
                <w:tab/>
                <w:delText>44</w:delText>
              </w:r>
            </w:del>
          </w:ins>
        </w:p>
        <w:p w:rsidR="000D74AD" w:rsidRPr="00BB3890" w:rsidDel="001865DA" w:rsidRDefault="000D74AD">
          <w:pPr>
            <w:pStyle w:val="TOC2"/>
            <w:tabs>
              <w:tab w:val="right" w:leader="dot" w:pos="9350"/>
            </w:tabs>
            <w:rPr>
              <w:ins w:id="283" w:author="Nombre de usuario" w:date="2010-07-20T09:18:00Z"/>
              <w:del w:id="284" w:author="wpoch" w:date="2010-10-13T19:15:00Z"/>
              <w:rFonts w:asciiTheme="minorHAnsi" w:eastAsiaTheme="minorEastAsia" w:hAnsiTheme="minorHAnsi" w:cstheme="minorBidi"/>
              <w:noProof/>
              <w:lang w:bidi="ar-SA"/>
            </w:rPr>
          </w:pPr>
          <w:ins w:id="285" w:author="Nombre de usuario" w:date="2010-07-20T09:18:00Z">
            <w:del w:id="286" w:author="wpoch" w:date="2010-10-13T19:15:00Z">
              <w:r w:rsidRPr="001865DA" w:rsidDel="001865DA">
                <w:rPr>
                  <w:rStyle w:val="Hyperlink"/>
                  <w:noProof/>
                </w:rPr>
                <w:delText>8.6 – Forma De Pago</w:delText>
              </w:r>
              <w:r w:rsidRPr="00BB3890" w:rsidDel="001865DA">
                <w:rPr>
                  <w:noProof/>
                  <w:webHidden/>
                </w:rPr>
                <w:tab/>
                <w:delText>44</w:delText>
              </w:r>
            </w:del>
          </w:ins>
        </w:p>
        <w:p w:rsidR="00E93095" w:rsidRPr="00BB3890" w:rsidDel="001865DA" w:rsidRDefault="00E93095">
          <w:pPr>
            <w:pStyle w:val="TOC1"/>
            <w:tabs>
              <w:tab w:val="right" w:leader="dot" w:pos="9350"/>
            </w:tabs>
            <w:rPr>
              <w:del w:id="287" w:author="wpoch" w:date="2010-10-13T19:15:00Z"/>
              <w:rFonts w:asciiTheme="minorHAnsi" w:eastAsiaTheme="minorEastAsia" w:hAnsiTheme="minorHAnsi" w:cstheme="minorBidi"/>
              <w:noProof/>
              <w:lang w:bidi="ar-SA"/>
            </w:rPr>
          </w:pPr>
          <w:del w:id="288" w:author="wpoch" w:date="2010-10-13T19:15:00Z">
            <w:r w:rsidRPr="00BB3890" w:rsidDel="001865DA">
              <w:rPr>
                <w:rPrChange w:id="289" w:author="Walter Poch" w:date="2010-10-12T19:57:00Z">
                  <w:rPr>
                    <w:rStyle w:val="Hyperlink"/>
                    <w:rFonts w:eastAsia="Times New Roman"/>
                    <w:noProof/>
                    <w:kern w:val="36"/>
                  </w:rPr>
                </w:rPrChange>
              </w:rPr>
              <w:delText>1 - El Proyecto</w:delText>
            </w:r>
            <w:r w:rsidRPr="00BB3890" w:rsidDel="001865DA">
              <w:rPr>
                <w:noProof/>
                <w:webHidden/>
              </w:rPr>
              <w:tab/>
            </w:r>
            <w:r w:rsidR="000D74AD" w:rsidRPr="00BB3890" w:rsidDel="001865DA">
              <w:rPr>
                <w:noProof/>
                <w:webHidden/>
              </w:rPr>
              <w:delText>3</w:delText>
            </w:r>
          </w:del>
        </w:p>
        <w:p w:rsidR="00E93095" w:rsidRPr="00BB3890" w:rsidDel="001865DA" w:rsidRDefault="00E93095">
          <w:pPr>
            <w:pStyle w:val="TOC2"/>
            <w:tabs>
              <w:tab w:val="right" w:leader="dot" w:pos="9350"/>
            </w:tabs>
            <w:rPr>
              <w:del w:id="290" w:author="wpoch" w:date="2010-10-13T19:15:00Z"/>
              <w:rFonts w:asciiTheme="minorHAnsi" w:eastAsiaTheme="minorEastAsia" w:hAnsiTheme="minorHAnsi" w:cstheme="minorBidi"/>
              <w:noProof/>
              <w:lang w:bidi="ar-SA"/>
            </w:rPr>
          </w:pPr>
          <w:del w:id="291" w:author="wpoch" w:date="2010-10-13T19:15:00Z">
            <w:r w:rsidRPr="00BB3890" w:rsidDel="001865DA">
              <w:rPr>
                <w:rPrChange w:id="292" w:author="Walter Poch" w:date="2010-10-12T19:57:00Z">
                  <w:rPr>
                    <w:rStyle w:val="Hyperlink"/>
                    <w:rFonts w:eastAsia="Times New Roman"/>
                    <w:noProof/>
                  </w:rPr>
                </w:rPrChange>
              </w:rPr>
              <w:delText>1.1 - Breve Descripción del Proyecto</w:delText>
            </w:r>
            <w:r w:rsidRPr="00BB3890" w:rsidDel="001865DA">
              <w:rPr>
                <w:noProof/>
                <w:webHidden/>
              </w:rPr>
              <w:tab/>
            </w:r>
            <w:r w:rsidR="000D74AD" w:rsidRPr="00BB3890" w:rsidDel="001865DA">
              <w:rPr>
                <w:noProof/>
                <w:webHidden/>
              </w:rPr>
              <w:delText>3</w:delText>
            </w:r>
          </w:del>
        </w:p>
        <w:p w:rsidR="00E93095" w:rsidRPr="00BB3890" w:rsidDel="001865DA" w:rsidRDefault="00E93095">
          <w:pPr>
            <w:pStyle w:val="TOC2"/>
            <w:tabs>
              <w:tab w:val="right" w:leader="dot" w:pos="9350"/>
            </w:tabs>
            <w:rPr>
              <w:del w:id="293" w:author="wpoch" w:date="2010-10-13T19:15:00Z"/>
              <w:rFonts w:asciiTheme="minorHAnsi" w:eastAsiaTheme="minorEastAsia" w:hAnsiTheme="minorHAnsi" w:cstheme="minorBidi"/>
              <w:noProof/>
              <w:lang w:bidi="ar-SA"/>
            </w:rPr>
          </w:pPr>
          <w:del w:id="294" w:author="wpoch" w:date="2010-10-13T19:15:00Z">
            <w:r w:rsidRPr="00BB3890" w:rsidDel="001865DA">
              <w:rPr>
                <w:rPrChange w:id="295" w:author="Walter Poch" w:date="2010-10-12T19:57:00Z">
                  <w:rPr>
                    <w:rStyle w:val="Hyperlink"/>
                    <w:rFonts w:eastAsia="Times New Roman"/>
                    <w:noProof/>
                  </w:rPr>
                </w:rPrChange>
              </w:rPr>
              <w:delText>1.2 - Situación Actual del Proyecto</w:delText>
            </w:r>
            <w:r w:rsidRPr="00BB3890" w:rsidDel="001865DA">
              <w:rPr>
                <w:noProof/>
                <w:webHidden/>
              </w:rPr>
              <w:tab/>
            </w:r>
            <w:r w:rsidR="000D74AD" w:rsidRPr="00BB3890" w:rsidDel="001865DA">
              <w:rPr>
                <w:noProof/>
                <w:webHidden/>
              </w:rPr>
              <w:delText>3</w:delText>
            </w:r>
          </w:del>
        </w:p>
        <w:p w:rsidR="00E93095" w:rsidRPr="00BB3890" w:rsidDel="001865DA" w:rsidRDefault="00E93095">
          <w:pPr>
            <w:pStyle w:val="TOC2"/>
            <w:tabs>
              <w:tab w:val="right" w:leader="dot" w:pos="9350"/>
            </w:tabs>
            <w:rPr>
              <w:del w:id="296" w:author="wpoch" w:date="2010-10-13T19:15:00Z"/>
              <w:rFonts w:asciiTheme="minorHAnsi" w:eastAsiaTheme="minorEastAsia" w:hAnsiTheme="minorHAnsi" w:cstheme="minorBidi"/>
              <w:noProof/>
              <w:lang w:bidi="ar-SA"/>
            </w:rPr>
          </w:pPr>
          <w:del w:id="297" w:author="wpoch" w:date="2010-10-13T19:15:00Z">
            <w:r w:rsidRPr="00BB3890" w:rsidDel="001865DA">
              <w:rPr>
                <w:rPrChange w:id="298" w:author="Walter Poch" w:date="2010-10-12T19:57:00Z">
                  <w:rPr>
                    <w:rStyle w:val="Hyperlink"/>
                    <w:rFonts w:eastAsia="Times New Roman"/>
                    <w:noProof/>
                  </w:rPr>
                </w:rPrChange>
              </w:rPr>
              <w:delText>1.3 - ¿Qué hace único a nuestro proyecto?</w:delText>
            </w:r>
            <w:r w:rsidRPr="00BB3890" w:rsidDel="001865DA">
              <w:rPr>
                <w:noProof/>
                <w:webHidden/>
              </w:rPr>
              <w:tab/>
            </w:r>
            <w:r w:rsidR="000D74AD" w:rsidRPr="00BB3890" w:rsidDel="001865DA">
              <w:rPr>
                <w:noProof/>
                <w:webHidden/>
              </w:rPr>
              <w:delText>5</w:delText>
            </w:r>
          </w:del>
        </w:p>
        <w:p w:rsidR="00E93095" w:rsidRPr="00BB3890" w:rsidDel="001865DA" w:rsidRDefault="00E93095">
          <w:pPr>
            <w:pStyle w:val="TOC3"/>
            <w:tabs>
              <w:tab w:val="right" w:leader="dot" w:pos="9350"/>
            </w:tabs>
            <w:rPr>
              <w:del w:id="299" w:author="wpoch" w:date="2010-10-13T19:15:00Z"/>
              <w:rFonts w:asciiTheme="minorHAnsi" w:eastAsiaTheme="minorEastAsia" w:hAnsiTheme="minorHAnsi" w:cstheme="minorBidi"/>
              <w:noProof/>
              <w:lang w:bidi="ar-SA"/>
            </w:rPr>
          </w:pPr>
          <w:del w:id="300" w:author="wpoch" w:date="2010-10-13T19:15:00Z">
            <w:r w:rsidRPr="00BB3890" w:rsidDel="001865DA">
              <w:rPr>
                <w:rPrChange w:id="301" w:author="Walter Poch" w:date="2010-10-12T19:57:00Z">
                  <w:rPr>
                    <w:rStyle w:val="Hyperlink"/>
                    <w:noProof/>
                  </w:rPr>
                </w:rPrChange>
              </w:rPr>
              <w:delText>Centro Diagnóstico Rosario</w:delText>
            </w:r>
            <w:r w:rsidRPr="00BB3890" w:rsidDel="001865DA">
              <w:rPr>
                <w:noProof/>
                <w:webHidden/>
              </w:rPr>
              <w:tab/>
            </w:r>
            <w:r w:rsidR="000D74AD" w:rsidRPr="00BB3890" w:rsidDel="001865DA">
              <w:rPr>
                <w:noProof/>
                <w:webHidden/>
              </w:rPr>
              <w:delText>6</w:delText>
            </w:r>
          </w:del>
        </w:p>
        <w:p w:rsidR="00E93095" w:rsidRPr="00BB3890" w:rsidDel="001865DA" w:rsidRDefault="00E93095">
          <w:pPr>
            <w:pStyle w:val="TOC3"/>
            <w:tabs>
              <w:tab w:val="right" w:leader="dot" w:pos="9350"/>
            </w:tabs>
            <w:rPr>
              <w:del w:id="302" w:author="wpoch" w:date="2010-10-13T19:15:00Z"/>
              <w:rFonts w:asciiTheme="minorHAnsi" w:eastAsiaTheme="minorEastAsia" w:hAnsiTheme="minorHAnsi" w:cstheme="minorBidi"/>
              <w:noProof/>
              <w:lang w:bidi="ar-SA"/>
            </w:rPr>
          </w:pPr>
          <w:del w:id="303" w:author="wpoch" w:date="2010-10-13T19:15:00Z">
            <w:r w:rsidRPr="00BB3890" w:rsidDel="001865DA">
              <w:rPr>
                <w:rPrChange w:id="304" w:author="Walter Poch" w:date="2010-10-12T19:57:00Z">
                  <w:rPr>
                    <w:rStyle w:val="Hyperlink"/>
                    <w:noProof/>
                  </w:rPr>
                </w:rPrChange>
              </w:rPr>
              <w:delText>Sanatorio Centro</w:delText>
            </w:r>
            <w:r w:rsidRPr="00BB3890" w:rsidDel="001865DA">
              <w:rPr>
                <w:noProof/>
                <w:webHidden/>
              </w:rPr>
              <w:tab/>
            </w:r>
            <w:r w:rsidR="000D74AD" w:rsidRPr="00BB3890" w:rsidDel="001865DA">
              <w:rPr>
                <w:noProof/>
                <w:webHidden/>
              </w:rPr>
              <w:delText>6</w:delText>
            </w:r>
          </w:del>
        </w:p>
        <w:p w:rsidR="00E93095" w:rsidRPr="00BB3890" w:rsidDel="001865DA" w:rsidRDefault="00E93095">
          <w:pPr>
            <w:pStyle w:val="TOC3"/>
            <w:tabs>
              <w:tab w:val="right" w:leader="dot" w:pos="9350"/>
            </w:tabs>
            <w:rPr>
              <w:del w:id="305" w:author="wpoch" w:date="2010-10-13T19:15:00Z"/>
              <w:rFonts w:asciiTheme="minorHAnsi" w:eastAsiaTheme="minorEastAsia" w:hAnsiTheme="minorHAnsi" w:cstheme="minorBidi"/>
              <w:noProof/>
              <w:lang w:bidi="ar-SA"/>
            </w:rPr>
          </w:pPr>
          <w:del w:id="306" w:author="wpoch" w:date="2010-10-13T19:15:00Z">
            <w:r w:rsidRPr="00BB3890" w:rsidDel="001865DA">
              <w:rPr>
                <w:rPrChange w:id="307" w:author="Walter Poch" w:date="2010-10-12T19:57:00Z">
                  <w:rPr>
                    <w:rStyle w:val="Hyperlink"/>
                    <w:noProof/>
                  </w:rPr>
                </w:rPrChange>
              </w:rPr>
              <w:delText>Sanatorio De La Mujer</w:delText>
            </w:r>
            <w:r w:rsidRPr="00BB3890" w:rsidDel="001865DA">
              <w:rPr>
                <w:noProof/>
                <w:webHidden/>
              </w:rPr>
              <w:tab/>
            </w:r>
            <w:r w:rsidR="000D74AD" w:rsidRPr="00BB3890" w:rsidDel="001865DA">
              <w:rPr>
                <w:noProof/>
                <w:webHidden/>
              </w:rPr>
              <w:delText>7</w:delText>
            </w:r>
          </w:del>
        </w:p>
        <w:p w:rsidR="00E93095" w:rsidRPr="00BB3890" w:rsidDel="001865DA" w:rsidRDefault="00E93095">
          <w:pPr>
            <w:pStyle w:val="TOC3"/>
            <w:tabs>
              <w:tab w:val="right" w:leader="dot" w:pos="9350"/>
            </w:tabs>
            <w:rPr>
              <w:del w:id="308" w:author="wpoch" w:date="2010-10-13T19:15:00Z"/>
              <w:rFonts w:asciiTheme="minorHAnsi" w:eastAsiaTheme="minorEastAsia" w:hAnsiTheme="minorHAnsi" w:cstheme="minorBidi"/>
              <w:noProof/>
              <w:lang w:bidi="ar-SA"/>
            </w:rPr>
          </w:pPr>
          <w:del w:id="309" w:author="wpoch" w:date="2010-10-13T19:15:00Z">
            <w:r w:rsidRPr="00BB3890" w:rsidDel="001865DA">
              <w:rPr>
                <w:rPrChange w:id="310" w:author="Walter Poch" w:date="2010-10-12T19:57:00Z">
                  <w:rPr>
                    <w:rStyle w:val="Hyperlink"/>
                    <w:noProof/>
                  </w:rPr>
                </w:rPrChange>
              </w:rPr>
              <w:delText>Sanatorio Los Arroyos</w:delText>
            </w:r>
            <w:r w:rsidRPr="00BB3890" w:rsidDel="001865DA">
              <w:rPr>
                <w:noProof/>
                <w:webHidden/>
              </w:rPr>
              <w:tab/>
            </w:r>
            <w:r w:rsidR="000D74AD" w:rsidRPr="00BB3890" w:rsidDel="001865DA">
              <w:rPr>
                <w:noProof/>
                <w:webHidden/>
              </w:rPr>
              <w:delText>7</w:delText>
            </w:r>
          </w:del>
        </w:p>
        <w:p w:rsidR="00E93095" w:rsidRPr="00BB3890" w:rsidDel="001865DA" w:rsidRDefault="00E93095">
          <w:pPr>
            <w:pStyle w:val="TOC2"/>
            <w:tabs>
              <w:tab w:val="right" w:leader="dot" w:pos="9350"/>
            </w:tabs>
            <w:rPr>
              <w:del w:id="311" w:author="wpoch" w:date="2010-10-13T19:15:00Z"/>
              <w:rFonts w:asciiTheme="minorHAnsi" w:eastAsiaTheme="minorEastAsia" w:hAnsiTheme="minorHAnsi" w:cstheme="minorBidi"/>
              <w:noProof/>
              <w:lang w:bidi="ar-SA"/>
            </w:rPr>
          </w:pPr>
          <w:del w:id="312" w:author="wpoch" w:date="2010-10-13T19:15:00Z">
            <w:r w:rsidRPr="00BB3890" w:rsidDel="001865DA">
              <w:rPr>
                <w:rPrChange w:id="313" w:author="Walter Poch" w:date="2010-10-12T19:57:00Z">
                  <w:rPr>
                    <w:rStyle w:val="Hyperlink"/>
                    <w:rFonts w:eastAsia="Times New Roman"/>
                    <w:noProof/>
                  </w:rPr>
                </w:rPrChange>
              </w:rPr>
              <w:delText>1.4 - ¿Cuáles son los factores de éxito?</w:delText>
            </w:r>
            <w:r w:rsidRPr="00BB3890" w:rsidDel="001865DA">
              <w:rPr>
                <w:noProof/>
                <w:webHidden/>
              </w:rPr>
              <w:tab/>
            </w:r>
            <w:r w:rsidR="000D74AD" w:rsidRPr="00BB3890" w:rsidDel="001865DA">
              <w:rPr>
                <w:noProof/>
                <w:webHidden/>
              </w:rPr>
              <w:delText>7</w:delText>
            </w:r>
          </w:del>
        </w:p>
        <w:p w:rsidR="00E93095" w:rsidRPr="00BB3890" w:rsidDel="001865DA" w:rsidRDefault="00E93095">
          <w:pPr>
            <w:pStyle w:val="TOC2"/>
            <w:tabs>
              <w:tab w:val="right" w:leader="dot" w:pos="9350"/>
            </w:tabs>
            <w:rPr>
              <w:del w:id="314" w:author="wpoch" w:date="2010-10-13T19:15:00Z"/>
              <w:rFonts w:asciiTheme="minorHAnsi" w:eastAsiaTheme="minorEastAsia" w:hAnsiTheme="minorHAnsi" w:cstheme="minorBidi"/>
              <w:noProof/>
              <w:lang w:bidi="ar-SA"/>
            </w:rPr>
          </w:pPr>
          <w:del w:id="315" w:author="wpoch" w:date="2010-10-13T19:15:00Z">
            <w:r w:rsidRPr="00BB3890" w:rsidDel="001865DA">
              <w:rPr>
                <w:rPrChange w:id="316" w:author="Walter Poch" w:date="2010-10-12T19:57:00Z">
                  <w:rPr>
                    <w:rStyle w:val="Hyperlink"/>
                    <w:rFonts w:eastAsia="Times New Roman"/>
                    <w:noProof/>
                  </w:rPr>
                </w:rPrChange>
              </w:rPr>
              <w:delText>1.5 - Análisis FODA</w:delText>
            </w:r>
            <w:r w:rsidRPr="00BB3890" w:rsidDel="001865DA">
              <w:rPr>
                <w:noProof/>
                <w:webHidden/>
              </w:rPr>
              <w:tab/>
            </w:r>
            <w:r w:rsidR="000D74AD" w:rsidRPr="00BB3890" w:rsidDel="001865DA">
              <w:rPr>
                <w:noProof/>
                <w:webHidden/>
              </w:rPr>
              <w:delText>9</w:delText>
            </w:r>
          </w:del>
        </w:p>
        <w:p w:rsidR="00E93095" w:rsidRPr="00BB3890" w:rsidDel="001865DA" w:rsidRDefault="00E93095">
          <w:pPr>
            <w:pStyle w:val="TOC1"/>
            <w:tabs>
              <w:tab w:val="right" w:leader="dot" w:pos="9350"/>
            </w:tabs>
            <w:rPr>
              <w:del w:id="317" w:author="wpoch" w:date="2010-10-13T19:15:00Z"/>
              <w:rFonts w:asciiTheme="minorHAnsi" w:eastAsiaTheme="minorEastAsia" w:hAnsiTheme="minorHAnsi" w:cstheme="minorBidi"/>
              <w:noProof/>
              <w:lang w:bidi="ar-SA"/>
            </w:rPr>
          </w:pPr>
          <w:del w:id="318" w:author="wpoch" w:date="2010-10-13T19:15:00Z">
            <w:r w:rsidRPr="00BB3890" w:rsidDel="001865DA">
              <w:rPr>
                <w:rPrChange w:id="319" w:author="Walter Poch" w:date="2010-10-12T19:57:00Z">
                  <w:rPr>
                    <w:rStyle w:val="Hyperlink"/>
                    <w:rFonts w:eastAsia="Times New Roman"/>
                    <w:noProof/>
                  </w:rPr>
                </w:rPrChange>
              </w:rPr>
              <w:delText>2 - Análisis de Contexto</w:delText>
            </w:r>
            <w:r w:rsidRPr="00BB3890" w:rsidDel="001865DA">
              <w:rPr>
                <w:noProof/>
                <w:webHidden/>
              </w:rPr>
              <w:tab/>
            </w:r>
            <w:r w:rsidR="000D74AD" w:rsidRPr="00BB3890" w:rsidDel="001865DA">
              <w:rPr>
                <w:noProof/>
                <w:webHidden/>
              </w:rPr>
              <w:delText>10</w:delText>
            </w:r>
          </w:del>
        </w:p>
        <w:p w:rsidR="00E93095" w:rsidRPr="00BB3890" w:rsidDel="001865DA" w:rsidRDefault="00E93095">
          <w:pPr>
            <w:pStyle w:val="TOC2"/>
            <w:tabs>
              <w:tab w:val="right" w:leader="dot" w:pos="9350"/>
            </w:tabs>
            <w:rPr>
              <w:del w:id="320" w:author="wpoch" w:date="2010-10-13T19:15:00Z"/>
              <w:rFonts w:asciiTheme="minorHAnsi" w:eastAsiaTheme="minorEastAsia" w:hAnsiTheme="minorHAnsi" w:cstheme="minorBidi"/>
              <w:noProof/>
              <w:lang w:bidi="ar-SA"/>
            </w:rPr>
          </w:pPr>
          <w:del w:id="321" w:author="wpoch" w:date="2010-10-13T19:15:00Z">
            <w:r w:rsidRPr="00BB3890" w:rsidDel="001865DA">
              <w:rPr>
                <w:rPrChange w:id="322" w:author="Walter Poch" w:date="2010-10-12T19:57:00Z">
                  <w:rPr>
                    <w:rStyle w:val="Hyperlink"/>
                    <w:rFonts w:eastAsia="Times New Roman"/>
                    <w:noProof/>
                  </w:rPr>
                </w:rPrChange>
              </w:rPr>
              <w:delText>2.1 - Descripción del Escenario Local</w:delText>
            </w:r>
            <w:r w:rsidRPr="00BB3890" w:rsidDel="001865DA">
              <w:rPr>
                <w:noProof/>
                <w:webHidden/>
              </w:rPr>
              <w:tab/>
            </w:r>
            <w:r w:rsidR="000D74AD" w:rsidRPr="00BB3890" w:rsidDel="001865DA">
              <w:rPr>
                <w:noProof/>
                <w:webHidden/>
              </w:rPr>
              <w:delText>10</w:delText>
            </w:r>
          </w:del>
        </w:p>
        <w:p w:rsidR="00E93095" w:rsidRPr="00BB3890" w:rsidDel="001865DA" w:rsidRDefault="00E93095">
          <w:pPr>
            <w:pStyle w:val="TOC3"/>
            <w:tabs>
              <w:tab w:val="right" w:leader="dot" w:pos="9350"/>
            </w:tabs>
            <w:rPr>
              <w:del w:id="323" w:author="wpoch" w:date="2010-10-13T19:15:00Z"/>
              <w:rFonts w:asciiTheme="minorHAnsi" w:eastAsiaTheme="minorEastAsia" w:hAnsiTheme="minorHAnsi" w:cstheme="minorBidi"/>
              <w:noProof/>
              <w:lang w:bidi="ar-SA"/>
            </w:rPr>
          </w:pPr>
          <w:del w:id="324" w:author="wpoch" w:date="2010-10-13T19:15:00Z">
            <w:r w:rsidRPr="00BB3890" w:rsidDel="001865DA">
              <w:rPr>
                <w:rPrChange w:id="325" w:author="Walter Poch" w:date="2010-10-12T19:57:00Z">
                  <w:rPr>
                    <w:rStyle w:val="Hyperlink"/>
                    <w:noProof/>
                  </w:rPr>
                </w:rPrChange>
              </w:rPr>
              <w:delText>Organigrama</w:delText>
            </w:r>
            <w:r w:rsidRPr="00BB3890" w:rsidDel="001865DA">
              <w:rPr>
                <w:noProof/>
                <w:webHidden/>
              </w:rPr>
              <w:tab/>
            </w:r>
            <w:r w:rsidR="000D74AD" w:rsidRPr="00BB3890" w:rsidDel="001865DA">
              <w:rPr>
                <w:noProof/>
                <w:webHidden/>
              </w:rPr>
              <w:delText>12</w:delText>
            </w:r>
          </w:del>
        </w:p>
        <w:p w:rsidR="00E93095" w:rsidRPr="00BB3890" w:rsidDel="001865DA" w:rsidRDefault="00E93095">
          <w:pPr>
            <w:pStyle w:val="TOC3"/>
            <w:tabs>
              <w:tab w:val="right" w:leader="dot" w:pos="9350"/>
            </w:tabs>
            <w:rPr>
              <w:del w:id="326" w:author="wpoch" w:date="2010-10-13T19:15:00Z"/>
              <w:rFonts w:asciiTheme="minorHAnsi" w:eastAsiaTheme="minorEastAsia" w:hAnsiTheme="minorHAnsi" w:cstheme="minorBidi"/>
              <w:noProof/>
              <w:lang w:bidi="ar-SA"/>
            </w:rPr>
          </w:pPr>
          <w:del w:id="327" w:author="wpoch" w:date="2010-10-13T19:15:00Z">
            <w:r w:rsidRPr="00BB3890" w:rsidDel="001865DA">
              <w:rPr>
                <w:rPrChange w:id="328" w:author="Walter Poch" w:date="2010-10-12T19:57:00Z">
                  <w:rPr>
                    <w:rStyle w:val="Hyperlink"/>
                    <w:noProof/>
                  </w:rPr>
                </w:rPrChange>
              </w:rPr>
              <w:delText>Objetivos Y Metas De La Organización</w:delText>
            </w:r>
            <w:r w:rsidRPr="00BB3890" w:rsidDel="001865DA">
              <w:rPr>
                <w:noProof/>
                <w:webHidden/>
              </w:rPr>
              <w:tab/>
            </w:r>
            <w:r w:rsidR="000D74AD" w:rsidRPr="00BB3890" w:rsidDel="001865DA">
              <w:rPr>
                <w:noProof/>
                <w:webHidden/>
              </w:rPr>
              <w:delText>15</w:delText>
            </w:r>
          </w:del>
        </w:p>
        <w:p w:rsidR="00E93095" w:rsidRPr="00BB3890" w:rsidDel="001865DA" w:rsidRDefault="00E93095">
          <w:pPr>
            <w:pStyle w:val="TOC3"/>
            <w:tabs>
              <w:tab w:val="right" w:leader="dot" w:pos="9350"/>
            </w:tabs>
            <w:rPr>
              <w:del w:id="329" w:author="wpoch" w:date="2010-10-13T19:15:00Z"/>
              <w:rFonts w:asciiTheme="minorHAnsi" w:eastAsiaTheme="minorEastAsia" w:hAnsiTheme="minorHAnsi" w:cstheme="minorBidi"/>
              <w:noProof/>
              <w:lang w:bidi="ar-SA"/>
            </w:rPr>
          </w:pPr>
          <w:del w:id="330" w:author="wpoch" w:date="2010-10-13T19:15:00Z">
            <w:r w:rsidRPr="00BB3890" w:rsidDel="001865DA">
              <w:rPr>
                <w:rPrChange w:id="331" w:author="Walter Poch" w:date="2010-10-12T19:57:00Z">
                  <w:rPr>
                    <w:rStyle w:val="Hyperlink"/>
                    <w:noProof/>
                  </w:rPr>
                </w:rPrChange>
              </w:rPr>
              <w:delText>Variables</w:delText>
            </w:r>
            <w:r w:rsidRPr="00BB3890" w:rsidDel="001865DA">
              <w:rPr>
                <w:noProof/>
                <w:webHidden/>
              </w:rPr>
              <w:tab/>
            </w:r>
            <w:r w:rsidR="000D74AD" w:rsidRPr="00BB3890" w:rsidDel="001865DA">
              <w:rPr>
                <w:noProof/>
                <w:webHidden/>
              </w:rPr>
              <w:delText>15</w:delText>
            </w:r>
          </w:del>
        </w:p>
        <w:p w:rsidR="00E93095" w:rsidRPr="00BB3890" w:rsidDel="001865DA" w:rsidRDefault="00E93095">
          <w:pPr>
            <w:pStyle w:val="TOC2"/>
            <w:tabs>
              <w:tab w:val="right" w:leader="dot" w:pos="9350"/>
            </w:tabs>
            <w:rPr>
              <w:del w:id="332" w:author="wpoch" w:date="2010-10-13T19:15:00Z"/>
              <w:rFonts w:asciiTheme="minorHAnsi" w:eastAsiaTheme="minorEastAsia" w:hAnsiTheme="minorHAnsi" w:cstheme="minorBidi"/>
              <w:noProof/>
              <w:lang w:bidi="ar-SA"/>
            </w:rPr>
          </w:pPr>
          <w:del w:id="333" w:author="wpoch" w:date="2010-10-13T19:15:00Z">
            <w:r w:rsidRPr="00BB3890" w:rsidDel="001865DA">
              <w:rPr>
                <w:rPrChange w:id="334" w:author="Walter Poch" w:date="2010-10-12T19:57:00Z">
                  <w:rPr>
                    <w:rStyle w:val="Hyperlink"/>
                    <w:rFonts w:eastAsia="Times New Roman"/>
                    <w:noProof/>
                  </w:rPr>
                </w:rPrChange>
              </w:rPr>
              <w:delText>2.2 – Descripción Mercado-Meta</w:delText>
            </w:r>
            <w:r w:rsidRPr="00BB3890" w:rsidDel="001865DA">
              <w:rPr>
                <w:noProof/>
                <w:webHidden/>
              </w:rPr>
              <w:tab/>
            </w:r>
            <w:r w:rsidR="000D74AD" w:rsidRPr="00BB3890" w:rsidDel="001865DA">
              <w:rPr>
                <w:noProof/>
                <w:webHidden/>
              </w:rPr>
              <w:delText>16</w:delText>
            </w:r>
          </w:del>
        </w:p>
        <w:p w:rsidR="00E93095" w:rsidRPr="00BB3890" w:rsidDel="001865DA" w:rsidRDefault="00E93095">
          <w:pPr>
            <w:pStyle w:val="TOC2"/>
            <w:tabs>
              <w:tab w:val="right" w:leader="dot" w:pos="9350"/>
            </w:tabs>
            <w:rPr>
              <w:del w:id="335" w:author="wpoch" w:date="2010-10-13T19:15:00Z"/>
              <w:rFonts w:asciiTheme="minorHAnsi" w:eastAsiaTheme="minorEastAsia" w:hAnsiTheme="minorHAnsi" w:cstheme="minorBidi"/>
              <w:noProof/>
              <w:lang w:bidi="ar-SA"/>
            </w:rPr>
          </w:pPr>
          <w:del w:id="336" w:author="wpoch" w:date="2010-10-13T19:15:00Z">
            <w:r w:rsidRPr="00BB3890" w:rsidDel="001865DA">
              <w:rPr>
                <w:rPrChange w:id="337" w:author="Walter Poch" w:date="2010-10-12T19:57:00Z">
                  <w:rPr>
                    <w:rStyle w:val="Hyperlink"/>
                    <w:rFonts w:eastAsia="Times New Roman"/>
                    <w:noProof/>
                  </w:rPr>
                </w:rPrChange>
              </w:rPr>
              <w:delText>3 - Segmentación de Consumidores</w:delText>
            </w:r>
            <w:r w:rsidRPr="00BB3890" w:rsidDel="001865DA">
              <w:rPr>
                <w:noProof/>
                <w:webHidden/>
              </w:rPr>
              <w:tab/>
              <w:delText>17</w:delText>
            </w:r>
          </w:del>
        </w:p>
        <w:p w:rsidR="00E93095" w:rsidRPr="00BB3890" w:rsidDel="001865DA" w:rsidRDefault="00E93095">
          <w:pPr>
            <w:pStyle w:val="TOC2"/>
            <w:tabs>
              <w:tab w:val="right" w:leader="dot" w:pos="9350"/>
            </w:tabs>
            <w:rPr>
              <w:del w:id="338" w:author="wpoch" w:date="2010-10-13T19:15:00Z"/>
              <w:rFonts w:asciiTheme="minorHAnsi" w:eastAsiaTheme="minorEastAsia" w:hAnsiTheme="minorHAnsi" w:cstheme="minorBidi"/>
              <w:noProof/>
              <w:lang w:bidi="ar-SA"/>
            </w:rPr>
          </w:pPr>
          <w:del w:id="339" w:author="wpoch" w:date="2010-10-13T19:15:00Z">
            <w:r w:rsidRPr="00BB3890" w:rsidDel="001865DA">
              <w:rPr>
                <w:rPrChange w:id="340" w:author="Walter Poch" w:date="2010-10-12T19:57:00Z">
                  <w:rPr>
                    <w:rStyle w:val="Hyperlink"/>
                    <w:rFonts w:eastAsia="Times New Roman"/>
                    <w:noProof/>
                  </w:rPr>
                </w:rPrChange>
              </w:rPr>
              <w:delText>3.1 - Segmentación de Consumidores</w:delText>
            </w:r>
            <w:r w:rsidRPr="00BB3890" w:rsidDel="001865DA">
              <w:rPr>
                <w:noProof/>
                <w:webHidden/>
              </w:rPr>
              <w:tab/>
              <w:delText>17</w:delText>
            </w:r>
          </w:del>
        </w:p>
        <w:p w:rsidR="00E93095" w:rsidRPr="00BB3890" w:rsidDel="001865DA" w:rsidRDefault="00E93095">
          <w:pPr>
            <w:pStyle w:val="TOC3"/>
            <w:tabs>
              <w:tab w:val="right" w:leader="dot" w:pos="9350"/>
            </w:tabs>
            <w:rPr>
              <w:del w:id="341" w:author="wpoch" w:date="2010-10-13T19:15:00Z"/>
              <w:rFonts w:asciiTheme="minorHAnsi" w:eastAsiaTheme="minorEastAsia" w:hAnsiTheme="minorHAnsi" w:cstheme="minorBidi"/>
              <w:noProof/>
              <w:lang w:bidi="ar-SA"/>
            </w:rPr>
          </w:pPr>
          <w:del w:id="342" w:author="wpoch" w:date="2010-10-13T19:15:00Z">
            <w:r w:rsidRPr="00BB3890" w:rsidDel="001865DA">
              <w:rPr>
                <w:rPrChange w:id="343" w:author="Walter Poch" w:date="2010-10-12T19:57:00Z">
                  <w:rPr>
                    <w:rStyle w:val="Hyperlink"/>
                    <w:rFonts w:eastAsia="Times New Roman"/>
                    <w:noProof/>
                  </w:rPr>
                </w:rPrChange>
              </w:rPr>
              <w:delText>3.1.1 - Identificación de Grupos Diferenciados de Consumidores</w:delText>
            </w:r>
            <w:r w:rsidRPr="00BB3890" w:rsidDel="001865DA">
              <w:rPr>
                <w:noProof/>
                <w:webHidden/>
              </w:rPr>
              <w:tab/>
              <w:delText>17</w:delText>
            </w:r>
          </w:del>
        </w:p>
        <w:p w:rsidR="00E93095" w:rsidRPr="00BB3890" w:rsidDel="001865DA" w:rsidRDefault="00E93095">
          <w:pPr>
            <w:pStyle w:val="TOC3"/>
            <w:tabs>
              <w:tab w:val="right" w:leader="dot" w:pos="9350"/>
            </w:tabs>
            <w:rPr>
              <w:del w:id="344" w:author="wpoch" w:date="2010-10-13T19:15:00Z"/>
              <w:rFonts w:asciiTheme="minorHAnsi" w:eastAsiaTheme="minorEastAsia" w:hAnsiTheme="minorHAnsi" w:cstheme="minorBidi"/>
              <w:noProof/>
              <w:lang w:bidi="ar-SA"/>
            </w:rPr>
          </w:pPr>
          <w:del w:id="345" w:author="wpoch" w:date="2010-10-13T19:15:00Z">
            <w:r w:rsidRPr="00BB3890" w:rsidDel="001865DA">
              <w:rPr>
                <w:rPrChange w:id="346" w:author="Walter Poch" w:date="2010-10-12T19:57:00Z">
                  <w:rPr>
                    <w:rStyle w:val="Hyperlink"/>
                    <w:rFonts w:eastAsia="Times New Roman"/>
                    <w:noProof/>
                  </w:rPr>
                </w:rPrChange>
              </w:rPr>
              <w:delText>3.1.2 - Potenciales Usuarios/Compradores del Negocio</w:delText>
            </w:r>
            <w:r w:rsidRPr="00BB3890" w:rsidDel="001865DA">
              <w:rPr>
                <w:noProof/>
                <w:webHidden/>
              </w:rPr>
              <w:tab/>
              <w:delText>18</w:delText>
            </w:r>
          </w:del>
        </w:p>
        <w:p w:rsidR="00E93095" w:rsidRPr="00BB3890" w:rsidDel="001865DA" w:rsidRDefault="00E93095">
          <w:pPr>
            <w:pStyle w:val="TOC3"/>
            <w:tabs>
              <w:tab w:val="right" w:leader="dot" w:pos="9350"/>
            </w:tabs>
            <w:rPr>
              <w:del w:id="347" w:author="wpoch" w:date="2010-10-13T19:15:00Z"/>
              <w:rFonts w:asciiTheme="minorHAnsi" w:eastAsiaTheme="minorEastAsia" w:hAnsiTheme="minorHAnsi" w:cstheme="minorBidi"/>
              <w:noProof/>
              <w:lang w:bidi="ar-SA"/>
            </w:rPr>
          </w:pPr>
          <w:del w:id="348" w:author="wpoch" w:date="2010-10-13T19:15:00Z">
            <w:r w:rsidRPr="00BB3890" w:rsidDel="001865DA">
              <w:rPr>
                <w:rPrChange w:id="349" w:author="Walter Poch" w:date="2010-10-12T19:57:00Z">
                  <w:rPr>
                    <w:rStyle w:val="Hyperlink"/>
                    <w:rFonts w:eastAsia="Times New Roman"/>
                    <w:noProof/>
                  </w:rPr>
                </w:rPrChange>
              </w:rPr>
              <w:delText>3.1.3 - Pautas de Comportamiento Esperado de Cada Segmento</w:delText>
            </w:r>
            <w:r w:rsidRPr="00BB3890" w:rsidDel="001865DA">
              <w:rPr>
                <w:noProof/>
                <w:webHidden/>
              </w:rPr>
              <w:tab/>
              <w:delText>19</w:delText>
            </w:r>
          </w:del>
        </w:p>
        <w:p w:rsidR="00E93095" w:rsidRPr="00BB3890" w:rsidDel="001865DA" w:rsidRDefault="00E93095">
          <w:pPr>
            <w:pStyle w:val="TOC1"/>
            <w:tabs>
              <w:tab w:val="right" w:leader="dot" w:pos="9350"/>
            </w:tabs>
            <w:rPr>
              <w:del w:id="350" w:author="wpoch" w:date="2010-10-13T19:15:00Z"/>
              <w:rFonts w:asciiTheme="minorHAnsi" w:eastAsiaTheme="minorEastAsia" w:hAnsiTheme="minorHAnsi" w:cstheme="minorBidi"/>
              <w:noProof/>
              <w:lang w:bidi="ar-SA"/>
            </w:rPr>
          </w:pPr>
          <w:del w:id="351" w:author="wpoch" w:date="2010-10-13T19:15:00Z">
            <w:r w:rsidRPr="00BB3890" w:rsidDel="001865DA">
              <w:rPr>
                <w:rPrChange w:id="352" w:author="Walter Poch" w:date="2010-10-12T19:57:00Z">
                  <w:rPr>
                    <w:rStyle w:val="Hyperlink"/>
                    <w:noProof/>
                  </w:rPr>
                </w:rPrChange>
              </w:rPr>
              <w:delText>4 - Análisis de la Competencia</w:delText>
            </w:r>
            <w:r w:rsidRPr="00BB3890" w:rsidDel="001865DA">
              <w:rPr>
                <w:noProof/>
                <w:webHidden/>
              </w:rPr>
              <w:tab/>
              <w:delText>20</w:delText>
            </w:r>
          </w:del>
        </w:p>
        <w:p w:rsidR="00E93095" w:rsidRPr="00BB3890" w:rsidDel="001865DA" w:rsidRDefault="00E93095">
          <w:pPr>
            <w:pStyle w:val="TOC1"/>
            <w:tabs>
              <w:tab w:val="right" w:leader="dot" w:pos="9350"/>
            </w:tabs>
            <w:rPr>
              <w:del w:id="353" w:author="wpoch" w:date="2010-10-13T19:15:00Z"/>
              <w:rFonts w:asciiTheme="minorHAnsi" w:eastAsiaTheme="minorEastAsia" w:hAnsiTheme="minorHAnsi" w:cstheme="minorBidi"/>
              <w:noProof/>
              <w:lang w:bidi="ar-SA"/>
            </w:rPr>
          </w:pPr>
          <w:del w:id="354" w:author="wpoch" w:date="2010-10-13T19:15:00Z">
            <w:r w:rsidRPr="00BB3890" w:rsidDel="001865DA">
              <w:rPr>
                <w:rPrChange w:id="355" w:author="Walter Poch" w:date="2010-10-12T19:57:00Z">
                  <w:rPr>
                    <w:rStyle w:val="Hyperlink"/>
                    <w:rFonts w:eastAsia="Times New Roman"/>
                    <w:noProof/>
                  </w:rPr>
                </w:rPrChange>
              </w:rPr>
              <w:delText>A – Anexos</w:delText>
            </w:r>
            <w:r w:rsidRPr="00BB3890" w:rsidDel="001865DA">
              <w:rPr>
                <w:noProof/>
                <w:webHidden/>
              </w:rPr>
              <w:tab/>
              <w:delText>22</w:delText>
            </w:r>
          </w:del>
        </w:p>
        <w:p w:rsidR="00E93095" w:rsidRPr="00BB3890" w:rsidDel="001865DA" w:rsidRDefault="00E93095">
          <w:pPr>
            <w:pStyle w:val="TOC2"/>
            <w:tabs>
              <w:tab w:val="right" w:leader="dot" w:pos="9350"/>
            </w:tabs>
            <w:rPr>
              <w:del w:id="356" w:author="wpoch" w:date="2010-10-13T19:15:00Z"/>
              <w:rFonts w:asciiTheme="minorHAnsi" w:eastAsiaTheme="minorEastAsia" w:hAnsiTheme="minorHAnsi" w:cstheme="minorBidi"/>
              <w:noProof/>
              <w:lang w:bidi="ar-SA"/>
            </w:rPr>
          </w:pPr>
          <w:del w:id="357" w:author="wpoch" w:date="2010-10-13T19:15:00Z">
            <w:r w:rsidRPr="00BB3890" w:rsidDel="001865DA">
              <w:rPr>
                <w:rPrChange w:id="358" w:author="Walter Poch" w:date="2010-10-12T19:57:00Z">
                  <w:rPr>
                    <w:rStyle w:val="Hyperlink"/>
                    <w:noProof/>
                  </w:rPr>
                </w:rPrChange>
              </w:rPr>
              <w:delText>A.1 - Plano CeMI</w:delText>
            </w:r>
            <w:r w:rsidRPr="00BB3890" w:rsidDel="001865DA">
              <w:rPr>
                <w:noProof/>
                <w:webHidden/>
              </w:rPr>
              <w:tab/>
              <w:delText>23</w:delText>
            </w:r>
          </w:del>
        </w:p>
        <w:p w:rsidR="00E93095" w:rsidRPr="00BB3890" w:rsidDel="001865DA" w:rsidRDefault="00E93095">
          <w:pPr>
            <w:pStyle w:val="TOC1"/>
            <w:tabs>
              <w:tab w:val="right" w:leader="dot" w:pos="9350"/>
            </w:tabs>
            <w:rPr>
              <w:del w:id="359" w:author="wpoch" w:date="2010-10-13T19:15:00Z"/>
              <w:rFonts w:asciiTheme="minorHAnsi" w:eastAsiaTheme="minorEastAsia" w:hAnsiTheme="minorHAnsi" w:cstheme="minorBidi"/>
              <w:noProof/>
              <w:lang w:bidi="ar-SA"/>
            </w:rPr>
          </w:pPr>
          <w:del w:id="360" w:author="wpoch" w:date="2010-10-13T19:15:00Z">
            <w:r w:rsidRPr="00BB3890" w:rsidDel="001865DA">
              <w:rPr>
                <w:rPrChange w:id="361" w:author="Walter Poch" w:date="2010-10-12T19:57:00Z">
                  <w:rPr>
                    <w:rStyle w:val="Hyperlink"/>
                    <w:noProof/>
                  </w:rPr>
                </w:rPrChange>
              </w:rPr>
              <w:delText>8 - Aspecto Tecnológico Del Sistema</w:delText>
            </w:r>
            <w:r w:rsidRPr="00BB3890" w:rsidDel="001865DA">
              <w:rPr>
                <w:noProof/>
                <w:webHidden/>
              </w:rPr>
              <w:tab/>
              <w:delText>25</w:delText>
            </w:r>
          </w:del>
        </w:p>
        <w:p w:rsidR="00E93095" w:rsidRPr="00BB3890" w:rsidDel="001865DA" w:rsidRDefault="00E93095">
          <w:pPr>
            <w:pStyle w:val="TOC2"/>
            <w:tabs>
              <w:tab w:val="right" w:leader="dot" w:pos="9350"/>
            </w:tabs>
            <w:rPr>
              <w:del w:id="362" w:author="wpoch" w:date="2010-10-13T19:15:00Z"/>
              <w:rFonts w:asciiTheme="minorHAnsi" w:eastAsiaTheme="minorEastAsia" w:hAnsiTheme="minorHAnsi" w:cstheme="minorBidi"/>
              <w:noProof/>
              <w:lang w:bidi="ar-SA"/>
            </w:rPr>
          </w:pPr>
          <w:del w:id="363" w:author="wpoch" w:date="2010-10-13T19:15:00Z">
            <w:r w:rsidRPr="00BB3890" w:rsidDel="001865DA">
              <w:rPr>
                <w:rPrChange w:id="364" w:author="Walter Poch" w:date="2010-10-12T19:57:00Z">
                  <w:rPr>
                    <w:rStyle w:val="Hyperlink"/>
                    <w:rFonts w:eastAsia="Times New Roman"/>
                    <w:noProof/>
                  </w:rPr>
                </w:rPrChange>
              </w:rPr>
              <w:delText>8.1 - Alcance del Sistema</w:delText>
            </w:r>
            <w:r w:rsidRPr="00BB3890" w:rsidDel="001865DA">
              <w:rPr>
                <w:noProof/>
                <w:webHidden/>
              </w:rPr>
              <w:tab/>
              <w:delText>25</w:delText>
            </w:r>
          </w:del>
        </w:p>
        <w:p w:rsidR="00E93095" w:rsidRPr="00BB3890" w:rsidDel="001865DA" w:rsidRDefault="00E93095">
          <w:pPr>
            <w:pStyle w:val="TOC3"/>
            <w:tabs>
              <w:tab w:val="right" w:leader="dot" w:pos="9350"/>
            </w:tabs>
            <w:rPr>
              <w:del w:id="365" w:author="wpoch" w:date="2010-10-13T19:15:00Z"/>
              <w:rFonts w:asciiTheme="minorHAnsi" w:eastAsiaTheme="minorEastAsia" w:hAnsiTheme="minorHAnsi" w:cstheme="minorBidi"/>
              <w:noProof/>
              <w:lang w:bidi="ar-SA"/>
            </w:rPr>
          </w:pPr>
          <w:del w:id="366" w:author="wpoch" w:date="2010-10-13T19:15:00Z">
            <w:r w:rsidRPr="00BB3890" w:rsidDel="001865DA">
              <w:rPr>
                <w:rPrChange w:id="367" w:author="Walter Poch" w:date="2010-10-12T19:57:00Z">
                  <w:rPr>
                    <w:rStyle w:val="Hyperlink"/>
                    <w:rFonts w:eastAsia="Times New Roman"/>
                    <w:noProof/>
                  </w:rPr>
                </w:rPrChange>
              </w:rPr>
              <w:delText>Web Marketing</w:delText>
            </w:r>
            <w:r w:rsidRPr="00BB3890" w:rsidDel="001865DA">
              <w:rPr>
                <w:noProof/>
                <w:webHidden/>
              </w:rPr>
              <w:tab/>
              <w:delText>25</w:delText>
            </w:r>
          </w:del>
        </w:p>
        <w:p w:rsidR="00E93095" w:rsidRPr="00BB3890" w:rsidDel="001865DA" w:rsidRDefault="00E93095">
          <w:pPr>
            <w:pStyle w:val="TOC3"/>
            <w:tabs>
              <w:tab w:val="right" w:leader="dot" w:pos="9350"/>
            </w:tabs>
            <w:rPr>
              <w:del w:id="368" w:author="wpoch" w:date="2010-10-13T19:15:00Z"/>
              <w:rFonts w:asciiTheme="minorHAnsi" w:eastAsiaTheme="minorEastAsia" w:hAnsiTheme="minorHAnsi" w:cstheme="minorBidi"/>
              <w:noProof/>
              <w:lang w:bidi="ar-SA"/>
            </w:rPr>
          </w:pPr>
          <w:del w:id="369" w:author="wpoch" w:date="2010-10-13T19:15:00Z">
            <w:r w:rsidRPr="00BB3890" w:rsidDel="001865DA">
              <w:rPr>
                <w:rPrChange w:id="370" w:author="Walter Poch" w:date="2010-10-12T19:57:00Z">
                  <w:rPr>
                    <w:rStyle w:val="Hyperlink"/>
                    <w:rFonts w:eastAsia="Times New Roman"/>
                    <w:noProof/>
                  </w:rPr>
                </w:rPrChange>
              </w:rPr>
              <w:delText>E-Bussiness</w:delText>
            </w:r>
            <w:r w:rsidRPr="00BB3890" w:rsidDel="001865DA">
              <w:rPr>
                <w:noProof/>
                <w:webHidden/>
              </w:rPr>
              <w:tab/>
              <w:delText>25</w:delText>
            </w:r>
          </w:del>
        </w:p>
        <w:p w:rsidR="00E93095" w:rsidRPr="00BB3890" w:rsidDel="001865DA" w:rsidRDefault="00E93095">
          <w:pPr>
            <w:pStyle w:val="TOC2"/>
            <w:tabs>
              <w:tab w:val="right" w:leader="dot" w:pos="9350"/>
            </w:tabs>
            <w:rPr>
              <w:del w:id="371" w:author="wpoch" w:date="2010-10-13T19:15:00Z"/>
              <w:rFonts w:asciiTheme="minorHAnsi" w:eastAsiaTheme="minorEastAsia" w:hAnsiTheme="minorHAnsi" w:cstheme="minorBidi"/>
              <w:noProof/>
              <w:lang w:bidi="ar-SA"/>
            </w:rPr>
          </w:pPr>
          <w:del w:id="372" w:author="wpoch" w:date="2010-10-13T19:15:00Z">
            <w:r w:rsidRPr="00BB3890" w:rsidDel="001865DA">
              <w:rPr>
                <w:rPrChange w:id="373" w:author="Walter Poch" w:date="2010-10-12T19:57:00Z">
                  <w:rPr>
                    <w:rStyle w:val="Hyperlink"/>
                    <w:rFonts w:eastAsia="Times New Roman"/>
                    <w:noProof/>
                  </w:rPr>
                </w:rPrChange>
              </w:rPr>
              <w:delText>8.2 - Módulos del Sistema y Forma de Entrega</w:delText>
            </w:r>
            <w:r w:rsidRPr="00BB3890" w:rsidDel="001865DA">
              <w:rPr>
                <w:noProof/>
                <w:webHidden/>
              </w:rPr>
              <w:tab/>
              <w:delText>26</w:delText>
            </w:r>
          </w:del>
        </w:p>
        <w:p w:rsidR="00E93095" w:rsidRPr="00BB3890" w:rsidDel="001865DA" w:rsidRDefault="00E93095">
          <w:pPr>
            <w:pStyle w:val="TOC2"/>
            <w:tabs>
              <w:tab w:val="right" w:leader="dot" w:pos="9350"/>
            </w:tabs>
            <w:rPr>
              <w:del w:id="374" w:author="wpoch" w:date="2010-10-13T19:15:00Z"/>
              <w:rFonts w:asciiTheme="minorHAnsi" w:eastAsiaTheme="minorEastAsia" w:hAnsiTheme="minorHAnsi" w:cstheme="minorBidi"/>
              <w:noProof/>
              <w:lang w:bidi="ar-SA"/>
            </w:rPr>
          </w:pPr>
          <w:del w:id="375" w:author="wpoch" w:date="2010-10-13T19:15:00Z">
            <w:r w:rsidRPr="00BB3890" w:rsidDel="001865DA">
              <w:rPr>
                <w:rPrChange w:id="376" w:author="Walter Poch" w:date="2010-10-12T19:57:00Z">
                  <w:rPr>
                    <w:rStyle w:val="Hyperlink"/>
                    <w:rFonts w:eastAsia="Times New Roman"/>
                    <w:noProof/>
                  </w:rPr>
                </w:rPrChange>
              </w:rPr>
              <w:delText>8.3 - Modalidad de tenencia del código fuente</w:delText>
            </w:r>
            <w:r w:rsidRPr="00BB3890" w:rsidDel="001865DA">
              <w:rPr>
                <w:noProof/>
                <w:webHidden/>
              </w:rPr>
              <w:tab/>
              <w:delText>26</w:delText>
            </w:r>
          </w:del>
        </w:p>
        <w:p w:rsidR="00E93095" w:rsidRPr="00BB3890" w:rsidDel="001865DA" w:rsidRDefault="00E93095">
          <w:pPr>
            <w:pStyle w:val="TOC2"/>
            <w:tabs>
              <w:tab w:val="right" w:leader="dot" w:pos="9350"/>
            </w:tabs>
            <w:rPr>
              <w:del w:id="377" w:author="wpoch" w:date="2010-10-13T19:15:00Z"/>
              <w:rFonts w:asciiTheme="minorHAnsi" w:eastAsiaTheme="minorEastAsia" w:hAnsiTheme="minorHAnsi" w:cstheme="minorBidi"/>
              <w:noProof/>
              <w:lang w:bidi="ar-SA"/>
            </w:rPr>
          </w:pPr>
          <w:del w:id="378" w:author="wpoch" w:date="2010-10-13T19:15:00Z">
            <w:r w:rsidRPr="00BB3890" w:rsidDel="001865DA">
              <w:rPr>
                <w:rPrChange w:id="379" w:author="Walter Poch" w:date="2010-10-12T19:57:00Z">
                  <w:rPr>
                    <w:rStyle w:val="Hyperlink"/>
                    <w:rFonts w:eastAsia="Times New Roman"/>
                    <w:noProof/>
                  </w:rPr>
                </w:rPrChange>
              </w:rPr>
              <w:delText>8.4 - Tiempo De Entrega</w:delText>
            </w:r>
            <w:r w:rsidRPr="00BB3890" w:rsidDel="001865DA">
              <w:rPr>
                <w:noProof/>
                <w:webHidden/>
              </w:rPr>
              <w:tab/>
              <w:delText>27</w:delText>
            </w:r>
          </w:del>
        </w:p>
        <w:p w:rsidR="00E93095" w:rsidRPr="00BB3890" w:rsidDel="001865DA" w:rsidRDefault="00E93095">
          <w:pPr>
            <w:pStyle w:val="TOC2"/>
            <w:tabs>
              <w:tab w:val="right" w:leader="dot" w:pos="9350"/>
            </w:tabs>
            <w:rPr>
              <w:del w:id="380" w:author="wpoch" w:date="2010-10-13T19:15:00Z"/>
              <w:rFonts w:asciiTheme="minorHAnsi" w:eastAsiaTheme="minorEastAsia" w:hAnsiTheme="minorHAnsi" w:cstheme="minorBidi"/>
              <w:noProof/>
              <w:lang w:bidi="ar-SA"/>
            </w:rPr>
          </w:pPr>
          <w:del w:id="381" w:author="wpoch" w:date="2010-10-13T19:15:00Z">
            <w:r w:rsidRPr="00BB3890" w:rsidDel="001865DA">
              <w:rPr>
                <w:rPrChange w:id="382" w:author="Walter Poch" w:date="2010-10-12T19:57:00Z">
                  <w:rPr>
                    <w:rStyle w:val="Hyperlink"/>
                    <w:rFonts w:eastAsia="Times New Roman"/>
                    <w:noProof/>
                  </w:rPr>
                </w:rPrChange>
              </w:rPr>
              <w:delText>8.5 - Costo Del Sistema</w:delText>
            </w:r>
            <w:r w:rsidRPr="00BB3890" w:rsidDel="001865DA">
              <w:rPr>
                <w:noProof/>
                <w:webHidden/>
              </w:rPr>
              <w:tab/>
              <w:delText>35</w:delText>
            </w:r>
          </w:del>
        </w:p>
        <w:p w:rsidR="00E93095" w:rsidRPr="00BB3890" w:rsidDel="001865DA" w:rsidRDefault="00E93095">
          <w:pPr>
            <w:pStyle w:val="TOC2"/>
            <w:tabs>
              <w:tab w:val="right" w:leader="dot" w:pos="9350"/>
            </w:tabs>
            <w:rPr>
              <w:del w:id="383" w:author="wpoch" w:date="2010-10-13T19:15:00Z"/>
              <w:rFonts w:asciiTheme="minorHAnsi" w:eastAsiaTheme="minorEastAsia" w:hAnsiTheme="minorHAnsi" w:cstheme="minorBidi"/>
              <w:noProof/>
              <w:lang w:bidi="ar-SA"/>
            </w:rPr>
          </w:pPr>
          <w:del w:id="384" w:author="wpoch" w:date="2010-10-13T19:15:00Z">
            <w:r w:rsidRPr="00BB3890" w:rsidDel="001865DA">
              <w:rPr>
                <w:rPrChange w:id="385" w:author="Walter Poch" w:date="2010-10-12T19:57:00Z">
                  <w:rPr>
                    <w:rStyle w:val="Hyperlink"/>
                    <w:noProof/>
                  </w:rPr>
                </w:rPrChange>
              </w:rPr>
              <w:delText>8.6 – Forma De Pago</w:delText>
            </w:r>
            <w:r w:rsidRPr="00BB3890" w:rsidDel="001865DA">
              <w:rPr>
                <w:noProof/>
                <w:webHidden/>
              </w:rPr>
              <w:tab/>
              <w:delText>35</w:delText>
            </w:r>
          </w:del>
        </w:p>
        <w:p w:rsidR="00BF5ABB" w:rsidRPr="00BB3890" w:rsidRDefault="00BF5ABB">
          <w:r w:rsidRPr="006A31D3">
            <w:rPr>
              <w:b/>
              <w:bCs/>
              <w:noProof/>
            </w:rPr>
            <w:fldChar w:fldCharType="end"/>
          </w:r>
        </w:p>
      </w:sdtContent>
    </w:sdt>
    <w:p w:rsidR="00BF5ABB" w:rsidRPr="00BB3890" w:rsidRDefault="00BF5ABB" w:rsidP="00E93095"/>
    <w:p w:rsidR="0050695F" w:rsidRPr="00BB3890" w:rsidRDefault="0050695F" w:rsidP="007432B3">
      <w:pPr>
        <w:pStyle w:val="Heading1"/>
        <w:rPr>
          <w:rFonts w:eastAsia="Times New Roman"/>
          <w:kern w:val="36"/>
        </w:rPr>
      </w:pPr>
      <w:bookmarkStart w:id="386" w:name="_Toc274760654"/>
      <w:r w:rsidRPr="00BB3890">
        <w:rPr>
          <w:rFonts w:eastAsia="Times New Roman"/>
          <w:kern w:val="36"/>
          <w:rPrChange w:id="387" w:author="Walter Poch" w:date="2010-10-12T19:57:00Z">
            <w:rPr>
              <w:rFonts w:eastAsia="Times New Roman"/>
              <w:smallCaps w:val="0"/>
              <w:spacing w:val="0"/>
              <w:kern w:val="36"/>
              <w:sz w:val="22"/>
              <w:szCs w:val="22"/>
            </w:rPr>
          </w:rPrChange>
        </w:rPr>
        <w:lastRenderedPageBreak/>
        <w:t>1 - El Proyecto</w:t>
      </w:r>
      <w:bookmarkEnd w:id="386"/>
    </w:p>
    <w:p w:rsidR="0050695F" w:rsidRPr="00BB3890" w:rsidRDefault="0050695F" w:rsidP="007432B3">
      <w:pPr>
        <w:pStyle w:val="Heading2"/>
        <w:rPr>
          <w:rFonts w:eastAsia="Times New Roman"/>
        </w:rPr>
      </w:pPr>
      <w:bookmarkStart w:id="388" w:name="_Toc274760655"/>
      <w:r w:rsidRPr="00BB3890">
        <w:rPr>
          <w:rFonts w:eastAsia="Times New Roman"/>
          <w:rPrChange w:id="389" w:author="Walter Poch" w:date="2010-10-12T19:57:00Z">
            <w:rPr>
              <w:rFonts w:eastAsia="Times New Roman"/>
              <w:smallCaps w:val="0"/>
              <w:sz w:val="22"/>
              <w:szCs w:val="22"/>
            </w:rPr>
          </w:rPrChange>
        </w:rPr>
        <w:t>1.1 - Breve Descripción del Proyecto</w:t>
      </w:r>
      <w:bookmarkEnd w:id="388"/>
    </w:p>
    <w:p w:rsidR="0050695F" w:rsidRPr="00BB3890" w:rsidRDefault="00245E2D" w:rsidP="00511DCA">
      <w:pPr>
        <w:rPr>
          <w:rFonts w:eastAsia="Times New Roman"/>
        </w:rPr>
      </w:pPr>
      <w:r w:rsidRPr="00BB3890">
        <w:rPr>
          <w:rFonts w:eastAsia="Times New Roman"/>
        </w:rPr>
        <w:t xml:space="preserve">El proyecto que </w:t>
      </w:r>
      <w:del w:id="390" w:author="Walter Poch" w:date="2010-10-12T20:05:00Z">
        <w:r w:rsidRPr="00BB3890" w:rsidDel="00BB3890">
          <w:rPr>
            <w:rFonts w:eastAsia="Times New Roman"/>
          </w:rPr>
          <w:delText>se presentará</w:delText>
        </w:r>
      </w:del>
      <w:ins w:id="391" w:author="Walter Poch" w:date="2010-10-12T20:05:00Z">
        <w:r w:rsidR="00BB3890">
          <w:rPr>
            <w:rFonts w:eastAsia="Times New Roman"/>
          </w:rPr>
          <w:t>presento</w:t>
        </w:r>
      </w:ins>
      <w:r w:rsidRPr="00BB3890">
        <w:rPr>
          <w:rFonts w:eastAsia="Times New Roman"/>
        </w:rPr>
        <w:t xml:space="preserve"> a la cátedra surge de la necesidad de llevar los cambios culturales generados por Internet al área de la salud. </w:t>
      </w:r>
    </w:p>
    <w:p w:rsidR="00245E2D" w:rsidRPr="00BB3890" w:rsidRDefault="00245E2D" w:rsidP="00511DCA">
      <w:pPr>
        <w:rPr>
          <w:rFonts w:eastAsia="Times New Roman"/>
        </w:rPr>
      </w:pPr>
      <w:r w:rsidRPr="00BB3890">
        <w:rPr>
          <w:rFonts w:eastAsia="Times New Roman"/>
        </w:rPr>
        <w:t xml:space="preserve">Lo que </w:t>
      </w:r>
      <w:del w:id="392" w:author="Walter Poch" w:date="2010-10-12T20:06:00Z">
        <w:r w:rsidRPr="00BB3890" w:rsidDel="00BB3890">
          <w:rPr>
            <w:rFonts w:eastAsia="Times New Roman"/>
          </w:rPr>
          <w:delText xml:space="preserve">se realizará </w:delText>
        </w:r>
      </w:del>
      <w:ins w:id="393" w:author="Walter Poch" w:date="2010-10-12T20:06:00Z">
        <w:r w:rsidR="00BB3890">
          <w:rPr>
            <w:rFonts w:eastAsia="Times New Roman"/>
          </w:rPr>
          <w:t xml:space="preserve">realizaré </w:t>
        </w:r>
      </w:ins>
      <w:r w:rsidRPr="00BB3890">
        <w:rPr>
          <w:rFonts w:eastAsia="Times New Roman"/>
        </w:rPr>
        <w:t xml:space="preserve">es llevar al Centro Médico </w:t>
      </w:r>
      <w:proofErr w:type="spellStart"/>
      <w:r w:rsidRPr="00BB3890">
        <w:rPr>
          <w:rFonts w:eastAsia="Times New Roman"/>
        </w:rPr>
        <w:t>Velez</w:t>
      </w:r>
      <w:proofErr w:type="spellEnd"/>
      <w:r w:rsidR="00ED146C" w:rsidRPr="00BB3890">
        <w:rPr>
          <w:rFonts w:eastAsia="Times New Roman"/>
        </w:rPr>
        <w:t xml:space="preserve"> Sarsfield (</w:t>
      </w:r>
      <w:proofErr w:type="spellStart"/>
      <w:r w:rsidR="00783F28" w:rsidRPr="00BB3890">
        <w:rPr>
          <w:rFonts w:eastAsia="Times New Roman"/>
        </w:rPr>
        <w:t>CeMI</w:t>
      </w:r>
      <w:proofErr w:type="spellEnd"/>
      <w:r w:rsidR="00ED146C" w:rsidRPr="00BB3890">
        <w:rPr>
          <w:rFonts w:eastAsia="Times New Roman"/>
        </w:rPr>
        <w:t xml:space="preserve"> de aquí en adelante) desde un sitio institucional de web básica, hacía una instancia de e-</w:t>
      </w:r>
      <w:proofErr w:type="spellStart"/>
      <w:r w:rsidR="00ED146C" w:rsidRPr="00BB3890">
        <w:rPr>
          <w:rFonts w:eastAsia="Times New Roman"/>
        </w:rPr>
        <w:t>commerce</w:t>
      </w:r>
      <w:proofErr w:type="spellEnd"/>
      <w:r w:rsidR="00ED146C" w:rsidRPr="00BB3890">
        <w:rPr>
          <w:rFonts w:eastAsia="Times New Roman"/>
        </w:rPr>
        <w:t xml:space="preserve"> y e-</w:t>
      </w:r>
      <w:proofErr w:type="spellStart"/>
      <w:r w:rsidR="00ED146C" w:rsidRPr="00BB3890">
        <w:rPr>
          <w:rFonts w:eastAsia="Times New Roman"/>
        </w:rPr>
        <w:t>bussiness</w:t>
      </w:r>
      <w:proofErr w:type="spellEnd"/>
      <w:r w:rsidR="00ED146C" w:rsidRPr="00BB3890">
        <w:rPr>
          <w:rFonts w:eastAsia="Times New Roman"/>
        </w:rPr>
        <w:t>.</w:t>
      </w:r>
    </w:p>
    <w:p w:rsidR="003031F2" w:rsidRPr="00BB3890" w:rsidRDefault="00ED146C" w:rsidP="00511DCA">
      <w:pPr>
        <w:rPr>
          <w:rFonts w:eastAsia="Times New Roman"/>
        </w:rPr>
      </w:pPr>
      <w:r w:rsidRPr="00BB3890">
        <w:rPr>
          <w:rFonts w:eastAsia="Times New Roman"/>
        </w:rPr>
        <w:t xml:space="preserve">Esto se basa en el cambio de un sitio web estático hacia uno dinámico basado en un sistema de gestión de contenido (CMS) para poder brindarle al personal de </w:t>
      </w:r>
      <w:proofErr w:type="spellStart"/>
      <w:r w:rsidR="00783F28" w:rsidRPr="00BB3890">
        <w:rPr>
          <w:rFonts w:eastAsia="Times New Roman"/>
        </w:rPr>
        <w:t>CeMI</w:t>
      </w:r>
      <w:proofErr w:type="spellEnd"/>
      <w:r w:rsidRPr="00BB3890">
        <w:rPr>
          <w:rFonts w:eastAsia="Times New Roman"/>
        </w:rPr>
        <w:t xml:space="preserve"> un entorno de administración sencilla, donde podrán mantener actualizado su sitio con las últimas </w:t>
      </w:r>
      <w:r w:rsidR="003031F2" w:rsidRPr="00BB3890">
        <w:rPr>
          <w:rFonts w:eastAsia="Times New Roman"/>
        </w:rPr>
        <w:t>novedades de la organización.</w:t>
      </w:r>
    </w:p>
    <w:p w:rsidR="00511DCA" w:rsidRPr="00BB3890" w:rsidRDefault="00511DCA" w:rsidP="00511DCA">
      <w:pPr>
        <w:rPr>
          <w:rFonts w:eastAsia="Times New Roman"/>
        </w:rPr>
      </w:pPr>
      <w:r w:rsidRPr="00BB3890">
        <w:rPr>
          <w:rFonts w:eastAsia="Times New Roman"/>
        </w:rPr>
        <w:t>A esta funcionalidad, que ayudará a mantener el sitio actualizado con mayor fluidez, se le agrega</w:t>
      </w:r>
      <w:del w:id="394" w:author="Walter Poch" w:date="2010-10-12T20:06:00Z">
        <w:r w:rsidRPr="00BB3890" w:rsidDel="00D55C0C">
          <w:rPr>
            <w:rFonts w:eastAsia="Times New Roman"/>
          </w:rPr>
          <w:delText>rá</w:delText>
        </w:r>
      </w:del>
      <w:r w:rsidRPr="00BB3890">
        <w:rPr>
          <w:rFonts w:eastAsia="Times New Roman"/>
        </w:rPr>
        <w:t xml:space="preserve"> la de gestión de </w:t>
      </w:r>
      <w:r w:rsidR="008B071E" w:rsidRPr="00BB3890">
        <w:rPr>
          <w:rFonts w:eastAsia="Times New Roman"/>
        </w:rPr>
        <w:t xml:space="preserve">turnos en línea por medio de pacientes y profesionales. Esto ayudará a mejorar el posicionamiento y la </w:t>
      </w:r>
      <w:r w:rsidR="008E493D" w:rsidRPr="00BB3890">
        <w:rPr>
          <w:rFonts w:eastAsia="Times New Roman"/>
        </w:rPr>
        <w:t>visibilidad</w:t>
      </w:r>
      <w:r w:rsidR="008B071E" w:rsidRPr="00BB3890">
        <w:rPr>
          <w:rFonts w:eastAsia="Times New Roman"/>
        </w:rPr>
        <w:t xml:space="preserve"> del centro en el universo de la web, generando un mayor número de nuevos pacientes y fidelizar con los que ya cuenta la institución.</w:t>
      </w:r>
    </w:p>
    <w:p w:rsidR="00245E2D" w:rsidRPr="00BB3890" w:rsidRDefault="008B071E" w:rsidP="00C3614B">
      <w:pPr>
        <w:rPr>
          <w:rFonts w:eastAsia="Times New Roman"/>
        </w:rPr>
      </w:pPr>
      <w:r w:rsidRPr="00BB3890">
        <w:rPr>
          <w:rFonts w:eastAsia="Times New Roman"/>
        </w:rPr>
        <w:t xml:space="preserve">El </w:t>
      </w:r>
      <w:proofErr w:type="spellStart"/>
      <w:r w:rsidR="00783F28" w:rsidRPr="00BB3890">
        <w:rPr>
          <w:rFonts w:eastAsia="Times New Roman"/>
        </w:rPr>
        <w:t>CeMI</w:t>
      </w:r>
      <w:proofErr w:type="spellEnd"/>
      <w:r w:rsidRPr="00BB3890">
        <w:rPr>
          <w:rFonts w:eastAsia="Times New Roman"/>
        </w:rPr>
        <w:t xml:space="preserve"> actualmente cuenta con una cartera de pacientes donde la mayoría son de la tercera edad, y donde el ingreso de pacientes jóvenes es infrecuente. Por lo que la dirección general quiere acercarse a este segmento, en particular quiere acercarse a </w:t>
      </w:r>
      <w:r w:rsidRPr="00BB3890">
        <w:t>jóvenes adultos</w:t>
      </w:r>
      <w:r w:rsidRPr="00BB3890">
        <w:rPr>
          <w:rFonts w:eastAsia="Times New Roman"/>
        </w:rPr>
        <w:t>.</w:t>
      </w:r>
      <w:r w:rsidR="00C3614B" w:rsidRPr="00BB3890">
        <w:rPr>
          <w:rFonts w:eastAsia="Times New Roman"/>
        </w:rPr>
        <w:t xml:space="preserve"> Este nuevo segmento </w:t>
      </w:r>
      <w:proofErr w:type="gramStart"/>
      <w:r w:rsidR="00C3614B" w:rsidRPr="00BB3890">
        <w:rPr>
          <w:rFonts w:eastAsia="Times New Roman"/>
        </w:rPr>
        <w:t>es</w:t>
      </w:r>
      <w:proofErr w:type="gramEnd"/>
      <w:r w:rsidR="00C3614B" w:rsidRPr="00BB3890">
        <w:rPr>
          <w:rFonts w:eastAsia="Times New Roman"/>
        </w:rPr>
        <w:t xml:space="preserve"> un gran consumidor de internet, y de las nuevas tecnologías, por lo que la implementación de estas funcionalidades ofrecerá un puente de acercamiento a esta población.</w:t>
      </w:r>
      <w:r w:rsidRPr="00BB3890">
        <w:rPr>
          <w:rFonts w:eastAsia="Times New Roman"/>
        </w:rPr>
        <w:t xml:space="preserve"> </w:t>
      </w:r>
    </w:p>
    <w:p w:rsidR="0050695F" w:rsidRPr="00BB3890" w:rsidRDefault="0050695F" w:rsidP="00C3614B">
      <w:pPr>
        <w:pStyle w:val="Heading2"/>
        <w:rPr>
          <w:rFonts w:eastAsia="Times New Roman"/>
        </w:rPr>
      </w:pPr>
      <w:bookmarkStart w:id="395" w:name="_Toc274760656"/>
      <w:r w:rsidRPr="00BB3890">
        <w:rPr>
          <w:rFonts w:eastAsia="Times New Roman"/>
          <w:rPrChange w:id="396" w:author="Walter Poch" w:date="2010-10-12T19:57:00Z">
            <w:rPr>
              <w:rFonts w:eastAsia="Times New Roman"/>
              <w:smallCaps w:val="0"/>
              <w:sz w:val="22"/>
              <w:szCs w:val="22"/>
            </w:rPr>
          </w:rPrChange>
        </w:rPr>
        <w:t>1.2 - Situación Actual del Proyecto</w:t>
      </w:r>
      <w:bookmarkEnd w:id="395"/>
    </w:p>
    <w:p w:rsidR="00D11BED" w:rsidRPr="00BB3890" w:rsidRDefault="00D11BED" w:rsidP="00F1239B">
      <w:r w:rsidRPr="00BB3890">
        <w:t xml:space="preserve">Actualmente los nuevos pacientes conocen </w:t>
      </w:r>
      <w:r w:rsidR="00081A0F" w:rsidRPr="00BB3890">
        <w:t xml:space="preserve">el </w:t>
      </w:r>
      <w:proofErr w:type="spellStart"/>
      <w:r w:rsidR="00081A0F" w:rsidRPr="00BB3890">
        <w:t>CeMI</w:t>
      </w:r>
      <w:proofErr w:type="spellEnd"/>
      <w:r w:rsidR="00081A0F" w:rsidRPr="00BB3890">
        <w:t xml:space="preserve"> mediante los comentarios de boca en boca mayoritariamente. Algunos otros se acercan a la institución debido a la cercanía de la misma a sus viviendas. </w:t>
      </w:r>
      <w:del w:id="397" w:author="Walter Poch" w:date="2010-10-12T20:07:00Z">
        <w:r w:rsidR="00081A0F" w:rsidRPr="00BB3890" w:rsidDel="00D55C0C">
          <w:delText xml:space="preserve">Podemos </w:delText>
        </w:r>
      </w:del>
      <w:ins w:id="398" w:author="Walter Poch" w:date="2010-10-12T20:07:00Z">
        <w:r w:rsidR="00D55C0C">
          <w:t>Se estima</w:t>
        </w:r>
      </w:ins>
      <w:del w:id="399" w:author="Walter Poch" w:date="2010-10-12T20:07:00Z">
        <w:r w:rsidR="00081A0F" w:rsidRPr="00BB3890" w:rsidDel="00D55C0C">
          <w:delText>estimar</w:delText>
        </w:r>
      </w:del>
      <w:r w:rsidR="00081A0F" w:rsidRPr="00BB3890">
        <w:t xml:space="preserve"> que más del 90% de los pacientes son pertenecientes a la tercera edad.</w:t>
      </w:r>
    </w:p>
    <w:p w:rsidR="00081A0F" w:rsidRPr="00BB3890" w:rsidRDefault="00081A0F" w:rsidP="00F1239B">
      <w:r w:rsidRPr="00BB3890">
        <w:t xml:space="preserve">La penetración en el mercado del </w:t>
      </w:r>
      <w:proofErr w:type="spellStart"/>
      <w:r w:rsidRPr="00BB3890">
        <w:t>CeMI</w:t>
      </w:r>
      <w:proofErr w:type="spellEnd"/>
      <w:r w:rsidRPr="00BB3890">
        <w:t xml:space="preserve"> es muy baja, y la comisión directiva cree que hay un gran mercado sin explotar como son los jóvenes adultos, y adultos profesionales. Personas con conocimiento web, con poco tiempo y que generalmente tienen una obra social con prepagas de alta </w:t>
      </w:r>
      <w:r w:rsidR="005028D0" w:rsidRPr="00BB3890">
        <w:t>categoría</w:t>
      </w:r>
      <w:r w:rsidRPr="00BB3890">
        <w:t xml:space="preserve">, con los cuales los profesionales pueden operar sin inconvenientes; y las cuales son conocidas por su pago en término y forma de las prácticas realizadas, como por ejemplo OSDE, </w:t>
      </w:r>
      <w:proofErr w:type="spellStart"/>
      <w:r w:rsidRPr="00BB3890">
        <w:t>Swiss</w:t>
      </w:r>
      <w:proofErr w:type="spellEnd"/>
      <w:r w:rsidRPr="00BB3890">
        <w:t xml:space="preserve"> Medical, </w:t>
      </w:r>
      <w:r w:rsidR="005028D0" w:rsidRPr="00BB3890">
        <w:t>etc.</w:t>
      </w:r>
    </w:p>
    <w:p w:rsidR="005028D0" w:rsidRPr="00BB3890" w:rsidRDefault="005028D0" w:rsidP="00F1239B">
      <w:r w:rsidRPr="00BB3890">
        <w:t xml:space="preserve">El hecho de que los pacientes tengan que llamar por teléfono o presentarse personalmente para obtener un turno, hace que el proceso no sea simple para esta nueva población destino (jóvenes adultos y profesionales), quienes </w:t>
      </w:r>
      <w:r w:rsidR="00FC4A46" w:rsidRPr="00BB3890">
        <w:t xml:space="preserve">llevan una vida online las 24hs. Si bien la obtención de turnos por vía telefónica es simple y rápida teóricamente, debido a que el </w:t>
      </w:r>
      <w:proofErr w:type="spellStart"/>
      <w:r w:rsidR="00FC4A46" w:rsidRPr="00BB3890">
        <w:t>CeMI</w:t>
      </w:r>
      <w:proofErr w:type="spellEnd"/>
      <w:r w:rsidR="00FC4A46" w:rsidRPr="00BB3890">
        <w:t xml:space="preserve"> cuenta con sólo una línea telefónica y una secretaria, hace que muchas veces la línea esté ocupada y la sobrecarga que se genera sobre la secretaría es muy grande.</w:t>
      </w:r>
    </w:p>
    <w:p w:rsidR="00FC4A46" w:rsidRPr="00BB3890" w:rsidRDefault="00FC4A46" w:rsidP="00F1239B">
      <w:r w:rsidRPr="00BB3890">
        <w:lastRenderedPageBreak/>
        <w:t>Por otro lado, en el último tiempo se están agregando nuevos profesionales a la institución, que también pertenecen a la nueva generación X, donde están acostumbrados a llevar una agenda en su celular, manejar sus tareas por mail, etc. Quienes quieren poder estar al tanto de los turnos de sus pacientes, y sobre todo de sus cancelaciones; para evitar pasar tiempos muertos en el consultorio.</w:t>
      </w:r>
    </w:p>
    <w:p w:rsidR="00F1239B" w:rsidRPr="00BB3890" w:rsidRDefault="00F1239B" w:rsidP="00F1239B">
      <w:r w:rsidRPr="00BB3890">
        <w:t xml:space="preserve">Como se ha mencionado en </w:t>
      </w:r>
      <w:r w:rsidR="009B6263" w:rsidRPr="00BB3890">
        <w:t xml:space="preserve">el </w:t>
      </w:r>
      <w:r w:rsidRPr="00BB3890">
        <w:t xml:space="preserve">ítem anterior </w:t>
      </w:r>
      <w:r w:rsidR="00986E71" w:rsidRPr="00BB3890">
        <w:t xml:space="preserve">actualmente </w:t>
      </w:r>
      <w:proofErr w:type="spellStart"/>
      <w:r w:rsidR="00783F28" w:rsidRPr="00BB3890">
        <w:t>CeMI</w:t>
      </w:r>
      <w:proofErr w:type="spellEnd"/>
      <w:r w:rsidR="00986E71" w:rsidRPr="00BB3890">
        <w:t xml:space="preserve"> cuenta con </w:t>
      </w:r>
      <w:r w:rsidR="009B6263" w:rsidRPr="00BB3890">
        <w:t>una web básica</w:t>
      </w:r>
      <w:r w:rsidR="00986E71" w:rsidRPr="00BB3890">
        <w:t xml:space="preserve"> con información institucional de escasa relevancia.</w:t>
      </w:r>
    </w:p>
    <w:p w:rsidR="00986E71" w:rsidRPr="00BB3890" w:rsidRDefault="00986E71" w:rsidP="00F1239B">
      <w:r w:rsidRPr="00BB3890">
        <w:t xml:space="preserve">A continuación se muestran capturas de pantalla del sitio web actual expuesto en el domino: </w:t>
      </w:r>
      <w:r w:rsidR="00DB6E57" w:rsidRPr="00BB3890">
        <w:rPr>
          <w:rPrChange w:id="400" w:author="Walter Poch" w:date="2010-10-12T19:57:00Z">
            <w:rPr>
              <w:rStyle w:val="Hyperlink"/>
            </w:rPr>
          </w:rPrChange>
        </w:rPr>
        <w:fldChar w:fldCharType="begin"/>
      </w:r>
      <w:r w:rsidR="00DB6E57" w:rsidRPr="00BB3890">
        <w:instrText xml:space="preserve"> HYPERLINK "http://www.cemivelezsarsfield.com.ar/" </w:instrText>
      </w:r>
      <w:r w:rsidR="00DB6E57" w:rsidRPr="00BB3890">
        <w:rPr>
          <w:rPrChange w:id="401" w:author="Walter Poch" w:date="2010-10-12T19:57:00Z">
            <w:rPr>
              <w:rStyle w:val="Hyperlink"/>
            </w:rPr>
          </w:rPrChange>
        </w:rPr>
        <w:fldChar w:fldCharType="separate"/>
      </w:r>
      <w:r w:rsidR="009B6263" w:rsidRPr="00BB3890">
        <w:rPr>
          <w:rStyle w:val="Hyperlink"/>
        </w:rPr>
        <w:t>http://www.cemivelezsarsfield.com.ar/</w:t>
      </w:r>
      <w:r w:rsidR="00DB6E57" w:rsidRPr="00BB3890">
        <w:rPr>
          <w:rStyle w:val="Hyperlink"/>
          <w:rPrChange w:id="402" w:author="Walter Poch" w:date="2010-10-12T19:57:00Z">
            <w:rPr>
              <w:rStyle w:val="Hyperlink"/>
            </w:rPr>
          </w:rPrChange>
        </w:rPr>
        <w:fldChar w:fldCharType="end"/>
      </w:r>
    </w:p>
    <w:p w:rsidR="009A2FD3" w:rsidRPr="00BB3890" w:rsidRDefault="009B6263" w:rsidP="00FC4A46">
      <w:pPr>
        <w:jc w:val="center"/>
      </w:pPr>
      <w:r w:rsidRPr="006A31D3">
        <w:rPr>
          <w:noProof/>
          <w:lang w:val="en-US" w:bidi="ar-SA"/>
        </w:rPr>
        <w:drawing>
          <wp:inline distT="0" distB="0" distL="0" distR="0" wp14:anchorId="1A4A96E8" wp14:editId="3A8C0EEF">
            <wp:extent cx="2542032" cy="2149864"/>
            <wp:effectExtent l="133350" t="133350" r="144145" b="155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542032" cy="214986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6A31D3">
        <w:rPr>
          <w:noProof/>
          <w:lang w:val="en-US" w:bidi="ar-SA"/>
        </w:rPr>
        <w:drawing>
          <wp:inline distT="0" distB="0" distL="0" distR="0" wp14:anchorId="2A25B9B2" wp14:editId="0451B776">
            <wp:extent cx="2833492" cy="1839043"/>
            <wp:effectExtent l="133350" t="152400" r="157480" b="1612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839381" cy="18428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A2FD3" w:rsidRPr="00BB3890" w:rsidRDefault="009A2FD3" w:rsidP="00FC4A46">
      <w:pPr>
        <w:jc w:val="center"/>
      </w:pPr>
      <w:r w:rsidRPr="006A31D3">
        <w:rPr>
          <w:noProof/>
          <w:lang w:val="en-US" w:bidi="ar-SA"/>
        </w:rPr>
        <w:drawing>
          <wp:inline distT="0" distB="0" distL="0" distR="0" wp14:anchorId="4DF7DC85" wp14:editId="38D3AC10">
            <wp:extent cx="3085395" cy="3151322"/>
            <wp:effectExtent l="152400" t="152400" r="134620" b="1638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085614" cy="315154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6263" w:rsidRPr="00BB3890" w:rsidRDefault="009B6263" w:rsidP="00FC4A46">
      <w:pPr>
        <w:jc w:val="center"/>
      </w:pPr>
      <w:r w:rsidRPr="006A31D3">
        <w:rPr>
          <w:noProof/>
          <w:lang w:val="en-US" w:bidi="ar-SA"/>
        </w:rPr>
        <w:lastRenderedPageBreak/>
        <w:drawing>
          <wp:inline distT="0" distB="0" distL="0" distR="0" wp14:anchorId="2B7CC22C" wp14:editId="6C31DC16">
            <wp:extent cx="2525086" cy="3845394"/>
            <wp:effectExtent l="133350" t="133350" r="142240" b="155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531619" cy="385534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EA7CDC">
        <w:rPr>
          <w:noProof/>
          <w:lang w:val="en-US" w:bidi="ar-SA"/>
        </w:rPr>
        <w:drawing>
          <wp:inline distT="0" distB="0" distL="0" distR="0" wp14:anchorId="4FD52A7B" wp14:editId="3FCB9F81">
            <wp:extent cx="2823358" cy="3559447"/>
            <wp:effectExtent l="133350" t="133350" r="167640" b="155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827157" cy="356423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B6263" w:rsidRPr="00BB3890" w:rsidRDefault="009B6263" w:rsidP="00FC4A46">
      <w:pPr>
        <w:jc w:val="center"/>
      </w:pPr>
    </w:p>
    <w:p w:rsidR="00FC4A46" w:rsidRPr="00BB3890" w:rsidRDefault="009A2FD3" w:rsidP="00FC4A46">
      <w:r w:rsidRPr="00BB3890">
        <w:t xml:space="preserve">Como </w:t>
      </w:r>
      <w:del w:id="403" w:author="Walter Poch" w:date="2010-10-12T20:08:00Z">
        <w:r w:rsidRPr="00BB3890" w:rsidDel="00D55C0C">
          <w:delText xml:space="preserve">podemos </w:delText>
        </w:r>
      </w:del>
      <w:ins w:id="404" w:author="Walter Poch" w:date="2010-10-12T20:08:00Z">
        <w:r w:rsidR="00D55C0C">
          <w:t>se puede</w:t>
        </w:r>
        <w:r w:rsidR="00D55C0C" w:rsidRPr="00BB3890">
          <w:t xml:space="preserve"> </w:t>
        </w:r>
      </w:ins>
      <w:r w:rsidRPr="00BB3890">
        <w:t>observar la experiencia de usuario, y la información con la que cuenta el sitio web actual, es muy pobre y desactualizada.</w:t>
      </w:r>
    </w:p>
    <w:p w:rsidR="009A2FD3" w:rsidRPr="00BB3890" w:rsidRDefault="0050695F" w:rsidP="009A2FD3">
      <w:pPr>
        <w:pStyle w:val="Heading2"/>
        <w:rPr>
          <w:rFonts w:eastAsia="Times New Roman"/>
        </w:rPr>
      </w:pPr>
      <w:bookmarkStart w:id="405" w:name="_Toc274760657"/>
      <w:r w:rsidRPr="00BB3890">
        <w:rPr>
          <w:rFonts w:eastAsia="Times New Roman"/>
          <w:rPrChange w:id="406" w:author="Walter Poch" w:date="2010-10-12T19:57:00Z">
            <w:rPr>
              <w:rFonts w:eastAsia="Times New Roman"/>
              <w:smallCaps w:val="0"/>
              <w:sz w:val="22"/>
              <w:szCs w:val="22"/>
            </w:rPr>
          </w:rPrChange>
        </w:rPr>
        <w:t>1.3 - ¿Qué</w:t>
      </w:r>
      <w:r w:rsidR="009A2FD3" w:rsidRPr="00BB3890">
        <w:rPr>
          <w:rFonts w:eastAsia="Times New Roman"/>
          <w:rPrChange w:id="407" w:author="Walter Poch" w:date="2010-10-12T19:57:00Z">
            <w:rPr>
              <w:rFonts w:eastAsia="Times New Roman"/>
              <w:smallCaps w:val="0"/>
              <w:sz w:val="22"/>
              <w:szCs w:val="22"/>
            </w:rPr>
          </w:rPrChange>
        </w:rPr>
        <w:t xml:space="preserve"> hace único a nuestro proyecto?</w:t>
      </w:r>
      <w:bookmarkEnd w:id="405"/>
    </w:p>
    <w:p w:rsidR="007219A0" w:rsidRPr="00BB3890" w:rsidRDefault="009E2D28" w:rsidP="009E2D28">
      <w:r w:rsidRPr="00BB3890">
        <w:t xml:space="preserve">Dentro de los grandes beneficios que </w:t>
      </w:r>
      <w:del w:id="408" w:author="Walter Poch" w:date="2010-10-12T20:08:00Z">
        <w:r w:rsidRPr="00BB3890" w:rsidDel="00D55C0C">
          <w:delText xml:space="preserve">otorgaría </w:delText>
        </w:r>
      </w:del>
      <w:ins w:id="409" w:author="Walter Poch" w:date="2010-10-12T20:08:00Z">
        <w:r w:rsidR="00D55C0C">
          <w:t xml:space="preserve">otorga </w:t>
        </w:r>
      </w:ins>
      <w:r w:rsidRPr="00BB3890">
        <w:t xml:space="preserve">la implementación de obtención de turnos vía web </w:t>
      </w:r>
      <w:del w:id="410" w:author="Walter Poch" w:date="2010-10-12T20:08:00Z">
        <w:r w:rsidRPr="00BB3890" w:rsidDel="00D55C0C">
          <w:delText xml:space="preserve">sería </w:delText>
        </w:r>
      </w:del>
      <w:ins w:id="411" w:author="Walter Poch" w:date="2010-10-12T20:08:00Z">
        <w:r w:rsidR="00D55C0C">
          <w:t xml:space="preserve">será </w:t>
        </w:r>
      </w:ins>
      <w:r w:rsidRPr="00BB3890">
        <w:t xml:space="preserve">la innovación que </w:t>
      </w:r>
      <w:del w:id="412" w:author="Walter Poch" w:date="2010-10-12T20:08:00Z">
        <w:r w:rsidRPr="00BB3890" w:rsidDel="00D55C0C">
          <w:delText xml:space="preserve">representaría </w:delText>
        </w:r>
      </w:del>
      <w:ins w:id="413" w:author="Walter Poch" w:date="2010-10-12T20:08:00Z">
        <w:r w:rsidR="00D55C0C">
          <w:t xml:space="preserve">representa </w:t>
        </w:r>
      </w:ins>
      <w:r w:rsidRPr="00BB3890">
        <w:t>dentro del mercado Rosarino de la salud. Ya que ninguna de las clínicas y centros de la salud de la ciudad cuentan con este servicio.</w:t>
      </w:r>
    </w:p>
    <w:p w:rsidR="009E2D28" w:rsidRPr="00BB3890" w:rsidRDefault="009E2D28" w:rsidP="009E2D28">
      <w:r w:rsidRPr="00BB3890">
        <w:t xml:space="preserve">Por otro lado, la mayoría de las clínicas de la ciudad cuentan con tan sólo una web básica, que si bien son más atractivas visualmente que la del </w:t>
      </w:r>
      <w:proofErr w:type="spellStart"/>
      <w:r w:rsidRPr="00BB3890">
        <w:t>CeMI</w:t>
      </w:r>
      <w:proofErr w:type="spellEnd"/>
      <w:r w:rsidRPr="00BB3890">
        <w:t>, no brindan ninguna funcionalidad adicional</w:t>
      </w:r>
      <w:r w:rsidR="00E5103E" w:rsidRPr="00BB3890">
        <w:t xml:space="preserve"> (a excepción del Sanatorio Los Arroyos)</w:t>
      </w:r>
      <w:r w:rsidRPr="00BB3890">
        <w:t>. Y en ninguna se puede ver la presencia de una Web Marketing, e-Commerce o e-</w:t>
      </w:r>
      <w:proofErr w:type="spellStart"/>
      <w:r w:rsidRPr="00BB3890">
        <w:t>Bussiness</w:t>
      </w:r>
      <w:proofErr w:type="spellEnd"/>
      <w:r w:rsidRPr="00BB3890">
        <w:t>.</w:t>
      </w:r>
      <w:r w:rsidR="00E5103E" w:rsidRPr="00BB3890">
        <w:t xml:space="preserve"> </w:t>
      </w:r>
    </w:p>
    <w:p w:rsidR="00E5103E" w:rsidRPr="00BB3890" w:rsidRDefault="00E5103E" w:rsidP="009E2D28">
      <w:r w:rsidRPr="00BB3890">
        <w:t xml:space="preserve">El Sanatorio Los Arroyos, cuenta con un servicio de reserva de turnos en línea, pero de forma offline, lo que se asemejaría a un Web Marketing, donde luego una secretaría se encarga de llamar al futuro paciente para concertar el turno real. </w:t>
      </w:r>
    </w:p>
    <w:p w:rsidR="009E2D28" w:rsidRPr="00BB3890" w:rsidRDefault="009E2D28" w:rsidP="009E2D28">
      <w:r w:rsidRPr="00BB3890">
        <w:t xml:space="preserve">A continuación </w:t>
      </w:r>
      <w:del w:id="414" w:author="Walter Poch" w:date="2010-10-12T20:09:00Z">
        <w:r w:rsidRPr="00BB3890" w:rsidDel="00D55C0C">
          <w:delText xml:space="preserve">publicamos </w:delText>
        </w:r>
      </w:del>
      <w:ins w:id="415" w:author="Walter Poch" w:date="2010-10-12T20:09:00Z">
        <w:r w:rsidR="00D55C0C">
          <w:t xml:space="preserve">se adjuntan </w:t>
        </w:r>
      </w:ins>
      <w:del w:id="416" w:author="Walter Poch" w:date="2010-10-12T20:09:00Z">
        <w:r w:rsidR="00AE7169" w:rsidRPr="00BB3890" w:rsidDel="00D55C0C">
          <w:delText xml:space="preserve">una </w:delText>
        </w:r>
      </w:del>
      <w:r w:rsidR="00AE7169" w:rsidRPr="00BB3890">
        <w:t>captura</w:t>
      </w:r>
      <w:ins w:id="417" w:author="Walter Poch" w:date="2010-10-12T20:09:00Z">
        <w:r w:rsidR="00D55C0C">
          <w:t>s</w:t>
        </w:r>
      </w:ins>
      <w:r w:rsidR="00AE7169" w:rsidRPr="00BB3890">
        <w:t xml:space="preserve"> de las diferentes web de algunas de las clínicas de la ciudad de Rosario:</w:t>
      </w:r>
    </w:p>
    <w:p w:rsidR="00AE7169" w:rsidRPr="00BB3890" w:rsidRDefault="005A25F0" w:rsidP="005A25F0">
      <w:pPr>
        <w:pStyle w:val="Heading3"/>
      </w:pPr>
      <w:bookmarkStart w:id="418" w:name="_Toc274760658"/>
      <w:r w:rsidRPr="00BB3890">
        <w:rPr>
          <w:rPrChange w:id="419" w:author="Walter Poch" w:date="2010-10-12T19:57:00Z">
            <w:rPr>
              <w:i w:val="0"/>
              <w:iCs w:val="0"/>
              <w:smallCaps w:val="0"/>
              <w:spacing w:val="0"/>
              <w:sz w:val="22"/>
              <w:szCs w:val="22"/>
            </w:rPr>
          </w:rPrChange>
        </w:rPr>
        <w:lastRenderedPageBreak/>
        <w:t>Centro Diagnóstico Rosario</w:t>
      </w:r>
      <w:bookmarkEnd w:id="418"/>
    </w:p>
    <w:p w:rsidR="005A25F0" w:rsidRPr="00BB3890" w:rsidRDefault="005A25F0" w:rsidP="005A25F0">
      <w:pPr>
        <w:jc w:val="center"/>
      </w:pPr>
      <w:r w:rsidRPr="006A31D3">
        <w:rPr>
          <w:noProof/>
          <w:lang w:val="en-US" w:bidi="ar-SA"/>
        </w:rPr>
        <w:drawing>
          <wp:inline distT="0" distB="0" distL="0" distR="0" wp14:anchorId="01B2E425" wp14:editId="46E70F78">
            <wp:extent cx="4320330" cy="3490723"/>
            <wp:effectExtent l="152400" t="152400" r="137795" b="147955"/>
            <wp:docPr id="8" name="Picture 8" descr="D:\Documents\Projects\uai-sap\PM\CapturasWeb\centro_diagnostico_ros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Projects\uai-sap\PM\CapturasWeb\centro_diagnostico_rosar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31002" cy="349934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A25F0" w:rsidRPr="00BB3890" w:rsidRDefault="005A25F0" w:rsidP="005A25F0">
      <w:pPr>
        <w:pStyle w:val="Heading3"/>
      </w:pPr>
      <w:bookmarkStart w:id="420" w:name="_Toc274760659"/>
      <w:r w:rsidRPr="00BB3890">
        <w:rPr>
          <w:rPrChange w:id="421" w:author="Walter Poch" w:date="2010-10-12T19:57:00Z">
            <w:rPr>
              <w:i w:val="0"/>
              <w:iCs w:val="0"/>
              <w:smallCaps w:val="0"/>
              <w:spacing w:val="0"/>
              <w:sz w:val="22"/>
              <w:szCs w:val="22"/>
            </w:rPr>
          </w:rPrChange>
        </w:rPr>
        <w:t>Sanatorio Centro</w:t>
      </w:r>
      <w:bookmarkEnd w:id="420"/>
    </w:p>
    <w:p w:rsidR="005A25F0" w:rsidRPr="00BB3890" w:rsidRDefault="005A25F0" w:rsidP="005A25F0">
      <w:pPr>
        <w:jc w:val="center"/>
      </w:pPr>
      <w:r w:rsidRPr="006A31D3">
        <w:rPr>
          <w:noProof/>
          <w:lang w:val="en-US" w:bidi="ar-SA"/>
        </w:rPr>
        <w:drawing>
          <wp:inline distT="0" distB="0" distL="0" distR="0" wp14:anchorId="294958FF" wp14:editId="7DE7F66A">
            <wp:extent cx="4301395" cy="3305263"/>
            <wp:effectExtent l="152400" t="152400" r="137795" b="142875"/>
            <wp:docPr id="9" name="Picture 9" descr="D:\Documents\Projects\uai-sap\PM\CapturasWeb\sanatorio_ce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Projects\uai-sap\PM\CapturasWeb\sanatorio_centr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02508" cy="330611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A25F0" w:rsidRPr="00BB3890" w:rsidRDefault="005A25F0" w:rsidP="005A25F0">
      <w:pPr>
        <w:pStyle w:val="Heading3"/>
      </w:pPr>
      <w:bookmarkStart w:id="422" w:name="_Toc274760660"/>
      <w:r w:rsidRPr="00BB3890">
        <w:rPr>
          <w:rPrChange w:id="423" w:author="Walter Poch" w:date="2010-10-12T19:57:00Z">
            <w:rPr>
              <w:i w:val="0"/>
              <w:iCs w:val="0"/>
              <w:smallCaps w:val="0"/>
              <w:spacing w:val="0"/>
              <w:sz w:val="22"/>
              <w:szCs w:val="22"/>
            </w:rPr>
          </w:rPrChange>
        </w:rPr>
        <w:lastRenderedPageBreak/>
        <w:t>Sanatorio De La Mujer</w:t>
      </w:r>
      <w:bookmarkEnd w:id="422"/>
    </w:p>
    <w:p w:rsidR="005A25F0" w:rsidRPr="00BB3890" w:rsidRDefault="005A25F0" w:rsidP="005A25F0">
      <w:pPr>
        <w:jc w:val="center"/>
      </w:pPr>
      <w:r w:rsidRPr="006A31D3">
        <w:rPr>
          <w:noProof/>
          <w:lang w:val="en-US" w:bidi="ar-SA"/>
        </w:rPr>
        <w:drawing>
          <wp:inline distT="0" distB="0" distL="0" distR="0" wp14:anchorId="46E54129" wp14:editId="64019716">
            <wp:extent cx="3414319" cy="2628365"/>
            <wp:effectExtent l="152400" t="152400" r="148590" b="153035"/>
            <wp:docPr id="10" name="Picture 10" descr="D:\Documents\Projects\uai-sap\PM\CapturasWeb\sanatorio_de_la_muj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Projects\uai-sap\PM\CapturasWeb\sanatorio_de_la_muje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14319" cy="26283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A25F0" w:rsidRPr="00BB3890" w:rsidRDefault="005A25F0" w:rsidP="005A25F0">
      <w:pPr>
        <w:pStyle w:val="Heading3"/>
      </w:pPr>
      <w:bookmarkStart w:id="424" w:name="_Toc274760661"/>
      <w:r w:rsidRPr="00BB3890">
        <w:rPr>
          <w:rPrChange w:id="425" w:author="Walter Poch" w:date="2010-10-12T19:57:00Z">
            <w:rPr>
              <w:i w:val="0"/>
              <w:iCs w:val="0"/>
              <w:smallCaps w:val="0"/>
              <w:spacing w:val="0"/>
              <w:sz w:val="22"/>
              <w:szCs w:val="22"/>
            </w:rPr>
          </w:rPrChange>
        </w:rPr>
        <w:t>Sanatorio Los Arroyos</w:t>
      </w:r>
      <w:bookmarkEnd w:id="424"/>
    </w:p>
    <w:p w:rsidR="005A25F0" w:rsidRPr="00BB3890" w:rsidRDefault="005A25F0" w:rsidP="005A25F0">
      <w:r w:rsidRPr="006A31D3">
        <w:rPr>
          <w:noProof/>
          <w:lang w:val="en-US" w:bidi="ar-SA"/>
        </w:rPr>
        <w:drawing>
          <wp:inline distT="0" distB="0" distL="0" distR="0" wp14:anchorId="2C0E14FD" wp14:editId="3347FA43">
            <wp:extent cx="2709644" cy="1940469"/>
            <wp:effectExtent l="152400" t="152400" r="167005" b="155575"/>
            <wp:docPr id="13" name="Picture 13" descr="D:\Documents\Projects\uai-sap\PM\CapturasWeb\grupo_gam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Projects\uai-sap\PM\CapturasWeb\grupo_gamma.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2824" cy="194274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EA7CDC">
        <w:rPr>
          <w:noProof/>
          <w:lang w:val="en-US" w:bidi="ar-SA"/>
        </w:rPr>
        <w:drawing>
          <wp:inline distT="0" distB="0" distL="0" distR="0" wp14:anchorId="6B58B9B3" wp14:editId="45D8EE4E">
            <wp:extent cx="2340528" cy="2615883"/>
            <wp:effectExtent l="152400" t="152400" r="155575" b="165735"/>
            <wp:docPr id="11" name="Picture 11" descr="D:\Documents\Projects\uai-sap\PM\CapturasWeb\sanatorio_los_arroyos_turno_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Projects\uai-sap\PM\CapturasWeb\sanatorio_los_arroyos_turno_onlin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000" t="24000" r="18000"/>
                    <a:stretch/>
                  </pic:blipFill>
                  <pic:spPr bwMode="auto">
                    <a:xfrm>
                      <a:off x="0" y="0"/>
                      <a:ext cx="2340433" cy="2615777"/>
                    </a:xfrm>
                    <a:prstGeom prst="snip2Diag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50695F" w:rsidRPr="00BB3890" w:rsidRDefault="009A2FD3" w:rsidP="00E5103E">
      <w:pPr>
        <w:pStyle w:val="Heading2"/>
        <w:rPr>
          <w:rFonts w:eastAsia="Times New Roman"/>
        </w:rPr>
      </w:pPr>
      <w:bookmarkStart w:id="426" w:name="_Toc274760662"/>
      <w:r w:rsidRPr="00BB3890">
        <w:rPr>
          <w:rFonts w:eastAsia="Times New Roman"/>
          <w:rPrChange w:id="427" w:author="Walter Poch" w:date="2010-10-12T19:57:00Z">
            <w:rPr>
              <w:rFonts w:eastAsia="Times New Roman"/>
              <w:smallCaps w:val="0"/>
              <w:sz w:val="22"/>
              <w:szCs w:val="22"/>
            </w:rPr>
          </w:rPrChange>
        </w:rPr>
        <w:t xml:space="preserve">1.4 - </w:t>
      </w:r>
      <w:r w:rsidR="0050695F" w:rsidRPr="00BB3890">
        <w:rPr>
          <w:rFonts w:eastAsia="Times New Roman"/>
          <w:rPrChange w:id="428" w:author="Walter Poch" w:date="2010-10-12T19:57:00Z">
            <w:rPr>
              <w:rFonts w:eastAsia="Times New Roman"/>
              <w:smallCaps w:val="0"/>
              <w:sz w:val="22"/>
              <w:szCs w:val="22"/>
            </w:rPr>
          </w:rPrChange>
        </w:rPr>
        <w:t>¿Cuáles son los factores de éxito?</w:t>
      </w:r>
      <w:bookmarkEnd w:id="426"/>
    </w:p>
    <w:p w:rsidR="00E5103E" w:rsidRPr="00BB3890" w:rsidRDefault="00E5103E" w:rsidP="00E5103E">
      <w:r w:rsidRPr="00BB3890">
        <w:t>Los factores que harán a</w:t>
      </w:r>
      <w:ins w:id="429" w:author="Walter Poch" w:date="2010-10-12T20:09:00Z">
        <w:r w:rsidR="00D55C0C">
          <w:t>l</w:t>
        </w:r>
      </w:ins>
      <w:r w:rsidRPr="00BB3890">
        <w:t xml:space="preserve"> </w:t>
      </w:r>
      <w:del w:id="430" w:author="Walter Poch" w:date="2010-10-12T20:09:00Z">
        <w:r w:rsidRPr="00BB3890" w:rsidDel="00D55C0C">
          <w:delText xml:space="preserve">nuestro </w:delText>
        </w:r>
      </w:del>
      <w:r w:rsidRPr="00BB3890">
        <w:t>sistema y negocio exitoso es la innovación que la misma representa sobre los medios tradicionales. Ya que luego de una rápida búsqueda web demuestra la escases de servicios de esta especie en el mercado Rosarino.</w:t>
      </w:r>
    </w:p>
    <w:p w:rsidR="00E5103E" w:rsidRPr="00BB3890" w:rsidRDefault="00E5103E" w:rsidP="00E5103E">
      <w:del w:id="431" w:author="Walter Poch" w:date="2010-10-12T20:10:00Z">
        <w:r w:rsidRPr="00BB3890" w:rsidDel="00D55C0C">
          <w:delText xml:space="preserve">Seríamos </w:delText>
        </w:r>
      </w:del>
      <w:ins w:id="432" w:author="Walter Poch" w:date="2010-10-12T20:10:00Z">
        <w:r w:rsidR="00D55C0C">
          <w:t xml:space="preserve">La clínica será </w:t>
        </w:r>
      </w:ins>
      <w:del w:id="433" w:author="Walter Poch" w:date="2010-10-12T20:10:00Z">
        <w:r w:rsidRPr="00BB3890" w:rsidDel="00D55C0C">
          <w:delText xml:space="preserve">los </w:delText>
        </w:r>
      </w:del>
      <w:ins w:id="434" w:author="Walter Poch" w:date="2010-10-12T20:10:00Z">
        <w:r w:rsidR="00D55C0C">
          <w:t>la</w:t>
        </w:r>
        <w:r w:rsidR="00D55C0C" w:rsidRPr="00BB3890">
          <w:t xml:space="preserve"> </w:t>
        </w:r>
      </w:ins>
      <w:r w:rsidRPr="00BB3890">
        <w:t>primer</w:t>
      </w:r>
      <w:ins w:id="435" w:author="Walter Poch" w:date="2010-10-12T20:10:00Z">
        <w:r w:rsidR="00D55C0C">
          <w:t>a</w:t>
        </w:r>
      </w:ins>
      <w:del w:id="436" w:author="Walter Poch" w:date="2010-10-12T20:10:00Z">
        <w:r w:rsidRPr="00BB3890" w:rsidDel="00D55C0C">
          <w:delText>os</w:delText>
        </w:r>
      </w:del>
      <w:r w:rsidRPr="00BB3890">
        <w:t xml:space="preserve"> en entrar en el negocio de turnos web en línea con un producto estrella, y l</w:t>
      </w:r>
      <w:ins w:id="437" w:author="Walter Poch" w:date="2010-10-12T20:10:00Z">
        <w:r w:rsidR="00D55C0C">
          <w:t>a</w:t>
        </w:r>
      </w:ins>
      <w:del w:id="438" w:author="Walter Poch" w:date="2010-10-12T20:10:00Z">
        <w:r w:rsidRPr="00BB3890" w:rsidDel="00D55C0C">
          <w:delText>os</w:delText>
        </w:r>
      </w:del>
      <w:r w:rsidRPr="00BB3890">
        <w:t xml:space="preserve"> primer</w:t>
      </w:r>
      <w:ins w:id="439" w:author="Walter Poch" w:date="2010-10-12T20:10:00Z">
        <w:r w:rsidR="00D55C0C">
          <w:t>a</w:t>
        </w:r>
      </w:ins>
      <w:del w:id="440" w:author="Walter Poch" w:date="2010-10-12T20:10:00Z">
        <w:r w:rsidRPr="00BB3890" w:rsidDel="00D55C0C">
          <w:delText>os</w:delText>
        </w:r>
      </w:del>
      <w:r w:rsidRPr="00BB3890">
        <w:t xml:space="preserve"> en obtener las ganancias de un nuevo mercado hasta ahora no explotado en la ciudad. </w:t>
      </w:r>
      <w:r w:rsidRPr="00BB3890">
        <w:lastRenderedPageBreak/>
        <w:t xml:space="preserve">Esto lo </w:t>
      </w:r>
      <w:del w:id="441" w:author="Walter Poch" w:date="2010-10-12T20:10:00Z">
        <w:r w:rsidRPr="00BB3890" w:rsidDel="00D55C0C">
          <w:delText xml:space="preserve">lograremos </w:delText>
        </w:r>
      </w:del>
      <w:ins w:id="442" w:author="Walter Poch" w:date="2010-10-12T20:10:00Z">
        <w:r w:rsidR="00D55C0C">
          <w:t>se logra</w:t>
        </w:r>
        <w:r w:rsidR="00D55C0C" w:rsidRPr="00BB3890">
          <w:t xml:space="preserve"> </w:t>
        </w:r>
      </w:ins>
      <w:r w:rsidRPr="00BB3890">
        <w:t xml:space="preserve">usando tecnologías estándares web (HTML, CSS y JavaScript) que podrán ser consumidas desde PC tradicionales y desde los nuevos </w:t>
      </w:r>
      <w:proofErr w:type="spellStart"/>
      <w:r w:rsidRPr="00BB3890">
        <w:t>SmartPhones</w:t>
      </w:r>
      <w:proofErr w:type="spellEnd"/>
      <w:r w:rsidRPr="00BB3890">
        <w:t>.</w:t>
      </w:r>
    </w:p>
    <w:p w:rsidR="00E5103E" w:rsidRPr="00BB3890" w:rsidRDefault="00E5103E" w:rsidP="00E5103E">
      <w:del w:id="443" w:author="Walter Poch" w:date="2010-10-12T20:11:00Z">
        <w:r w:rsidRPr="00BB3890" w:rsidDel="00D55C0C">
          <w:delText xml:space="preserve">Brindaremos </w:delText>
        </w:r>
      </w:del>
      <w:ins w:id="444" w:author="Walter Poch" w:date="2010-10-12T20:11:00Z">
        <w:r w:rsidR="00D55C0C">
          <w:t xml:space="preserve">Se brindará </w:t>
        </w:r>
      </w:ins>
      <w:r w:rsidRPr="00BB3890">
        <w:t>una gran experiencia de usuario, simplificándole las tareas y haciendo que la obtención de turnos necesite una menor descarga de energía cognoscitiva. Habilitando a los posibles pacientes a obtener turnos, sin moverse de su espacio de trabajo, y se dejar de hacer lo que está haciendo en el momento.</w:t>
      </w:r>
    </w:p>
    <w:p w:rsidR="006307F5" w:rsidRPr="00BB3890" w:rsidRDefault="006307F5">
      <w:pPr>
        <w:spacing w:after="200"/>
        <w:jc w:val="left"/>
        <w:rPr>
          <w:rFonts w:eastAsia="Times New Roman"/>
          <w:smallCaps/>
          <w:sz w:val="28"/>
          <w:szCs w:val="28"/>
        </w:rPr>
      </w:pPr>
      <w:r w:rsidRPr="00BB3890">
        <w:rPr>
          <w:rFonts w:eastAsia="Times New Roman"/>
        </w:rPr>
        <w:br w:type="page"/>
      </w:r>
    </w:p>
    <w:p w:rsidR="006307F5" w:rsidRPr="00BB3890" w:rsidRDefault="006307F5" w:rsidP="00E5103E">
      <w:pPr>
        <w:pStyle w:val="Heading2"/>
        <w:rPr>
          <w:rFonts w:eastAsia="Times New Roman"/>
        </w:rPr>
        <w:sectPr w:rsidR="006307F5" w:rsidRPr="00BB3890" w:rsidSect="00AB5362">
          <w:headerReference w:type="default" r:id="rId19"/>
          <w:footerReference w:type="default" r:id="rId20"/>
          <w:pgSz w:w="12240" w:h="15840"/>
          <w:pgMar w:top="1440" w:right="1440" w:bottom="1440" w:left="1440" w:header="720" w:footer="576" w:gutter="0"/>
          <w:cols w:space="720"/>
          <w:docGrid w:linePitch="360"/>
        </w:sectPr>
      </w:pPr>
    </w:p>
    <w:p w:rsidR="0050695F" w:rsidRPr="00BB3890" w:rsidRDefault="0050695F" w:rsidP="00E5103E">
      <w:pPr>
        <w:pStyle w:val="Heading2"/>
        <w:rPr>
          <w:rFonts w:eastAsia="Times New Roman"/>
        </w:rPr>
      </w:pPr>
      <w:bookmarkStart w:id="445" w:name="_Toc274760663"/>
      <w:r w:rsidRPr="00BB3890">
        <w:rPr>
          <w:rFonts w:eastAsia="Times New Roman"/>
          <w:rPrChange w:id="446" w:author="Walter Poch" w:date="2010-10-12T19:57:00Z">
            <w:rPr>
              <w:rFonts w:eastAsia="Times New Roman"/>
              <w:smallCaps w:val="0"/>
              <w:sz w:val="22"/>
              <w:szCs w:val="22"/>
            </w:rPr>
          </w:rPrChange>
        </w:rPr>
        <w:lastRenderedPageBreak/>
        <w:t>1.5 - Análisis FODA</w:t>
      </w:r>
      <w:bookmarkEnd w:id="445"/>
    </w:p>
    <w:tbl>
      <w:tblPr>
        <w:tblW w:w="142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798"/>
        <w:gridCol w:w="5671"/>
        <w:gridCol w:w="4735"/>
      </w:tblGrid>
      <w:tr w:rsidR="006307F5" w:rsidRPr="00BB3890" w:rsidTr="006307F5">
        <w:trPr>
          <w:trHeight w:val="1134"/>
        </w:trPr>
        <w:tc>
          <w:tcPr>
            <w:tcW w:w="3798" w:type="dxa"/>
            <w:tcBorders>
              <w:tl2br w:val="single" w:sz="4" w:space="0" w:color="auto"/>
            </w:tcBorders>
          </w:tcPr>
          <w:p w:rsidR="006307F5" w:rsidRPr="00BB3890" w:rsidRDefault="006307F5" w:rsidP="006307F5">
            <w:pPr>
              <w:spacing w:after="0" w:line="240" w:lineRule="auto"/>
              <w:rPr>
                <w:rStyle w:val="Emphasis"/>
                <w:rPrChange w:id="447" w:author="Walter Poch" w:date="2010-10-12T19:57:00Z">
                  <w:rPr>
                    <w:rStyle w:val="Emphasis"/>
                    <w:smallCaps/>
                    <w:sz w:val="28"/>
                    <w:szCs w:val="28"/>
                  </w:rPr>
                </w:rPrChange>
              </w:rPr>
            </w:pPr>
            <w:r w:rsidRPr="00BB3890">
              <w:rPr>
                <w:rStyle w:val="Emphasis"/>
              </w:rPr>
              <w:t xml:space="preserve">                  </w:t>
            </w:r>
          </w:p>
          <w:p w:rsidR="006307F5" w:rsidRPr="00BB3890" w:rsidRDefault="006307F5" w:rsidP="006307F5">
            <w:pPr>
              <w:spacing w:after="0" w:line="240" w:lineRule="auto"/>
              <w:rPr>
                <w:rStyle w:val="Emphasis"/>
              </w:rPr>
            </w:pPr>
            <w:r w:rsidRPr="00BB3890">
              <w:rPr>
                <w:rStyle w:val="Emphasis"/>
              </w:rPr>
              <w:t xml:space="preserve">                     FACTORES INTERNOS</w:t>
            </w:r>
          </w:p>
          <w:p w:rsidR="006307F5" w:rsidRPr="00BB3890" w:rsidRDefault="006307F5" w:rsidP="006307F5">
            <w:pPr>
              <w:spacing w:after="0" w:line="240" w:lineRule="auto"/>
              <w:rPr>
                <w:rStyle w:val="Emphasis"/>
              </w:rPr>
            </w:pPr>
          </w:p>
          <w:p w:rsidR="006307F5" w:rsidRPr="00BB3890" w:rsidRDefault="006307F5" w:rsidP="006307F5">
            <w:pPr>
              <w:spacing w:after="0" w:line="240" w:lineRule="auto"/>
              <w:rPr>
                <w:rStyle w:val="Emphasis"/>
              </w:rPr>
            </w:pPr>
          </w:p>
          <w:p w:rsidR="006307F5" w:rsidRPr="00BB3890" w:rsidRDefault="006307F5" w:rsidP="006307F5">
            <w:pPr>
              <w:spacing w:after="0" w:line="240" w:lineRule="auto"/>
              <w:rPr>
                <w:rStyle w:val="Emphasis"/>
              </w:rPr>
            </w:pPr>
          </w:p>
          <w:p w:rsidR="006307F5" w:rsidRPr="00BB3890" w:rsidRDefault="006307F5" w:rsidP="006307F5">
            <w:pPr>
              <w:spacing w:after="0" w:line="240" w:lineRule="auto"/>
              <w:rPr>
                <w:rStyle w:val="Emphasis"/>
              </w:rPr>
            </w:pPr>
            <w:r w:rsidRPr="00BB3890">
              <w:rPr>
                <w:rStyle w:val="Emphasis"/>
              </w:rPr>
              <w:t>FACTORES EXTERNOS</w:t>
            </w:r>
          </w:p>
        </w:tc>
        <w:tc>
          <w:tcPr>
            <w:tcW w:w="5671" w:type="dxa"/>
          </w:tcPr>
          <w:p w:rsidR="006307F5" w:rsidRPr="00BB3890" w:rsidRDefault="006307F5" w:rsidP="006307F5">
            <w:pPr>
              <w:spacing w:after="0" w:line="240" w:lineRule="auto"/>
              <w:rPr>
                <w:rStyle w:val="Emphasis"/>
              </w:rPr>
            </w:pPr>
            <w:r w:rsidRPr="00BB3890">
              <w:rPr>
                <w:rStyle w:val="Emphasis"/>
              </w:rPr>
              <w:t>FORTALEZAS</w:t>
            </w:r>
          </w:p>
          <w:p w:rsidR="006307F5" w:rsidRPr="00BB3890" w:rsidRDefault="006307F5" w:rsidP="006307F5">
            <w:pPr>
              <w:numPr>
                <w:ilvl w:val="0"/>
                <w:numId w:val="12"/>
              </w:numPr>
              <w:tabs>
                <w:tab w:val="num" w:pos="393"/>
              </w:tabs>
              <w:spacing w:after="0" w:line="240" w:lineRule="auto"/>
            </w:pPr>
            <w:r w:rsidRPr="00BB3890">
              <w:t>Más de 15 años sirviendo a la comunidad de la zona.</w:t>
            </w:r>
          </w:p>
          <w:p w:rsidR="006307F5" w:rsidRPr="00BB3890" w:rsidRDefault="006307F5" w:rsidP="006307F5">
            <w:pPr>
              <w:numPr>
                <w:ilvl w:val="0"/>
                <w:numId w:val="12"/>
              </w:numPr>
              <w:tabs>
                <w:tab w:val="num" w:pos="393"/>
              </w:tabs>
              <w:spacing w:after="0" w:line="240" w:lineRule="auto"/>
            </w:pPr>
            <w:r w:rsidRPr="00BB3890">
              <w:t>Personal profesional altamente instruido e idóneo en sus tareas, con una marcada trayectoria.</w:t>
            </w:r>
          </w:p>
          <w:p w:rsidR="006307F5" w:rsidRPr="00BB3890" w:rsidRDefault="006307F5" w:rsidP="006307F5">
            <w:pPr>
              <w:numPr>
                <w:ilvl w:val="0"/>
                <w:numId w:val="12"/>
              </w:numPr>
              <w:tabs>
                <w:tab w:val="num" w:pos="393"/>
              </w:tabs>
              <w:spacing w:after="0" w:line="240" w:lineRule="auto"/>
            </w:pPr>
            <w:r w:rsidRPr="00BB3890">
              <w:t>Ser una institución policlínica.</w:t>
            </w:r>
          </w:p>
          <w:p w:rsidR="006307F5" w:rsidRPr="00BB3890" w:rsidRDefault="006307F5" w:rsidP="006307F5">
            <w:pPr>
              <w:numPr>
                <w:ilvl w:val="0"/>
                <w:numId w:val="12"/>
              </w:numPr>
              <w:tabs>
                <w:tab w:val="num" w:pos="393"/>
              </w:tabs>
              <w:spacing w:after="0" w:line="240" w:lineRule="auto"/>
            </w:pPr>
            <w:r w:rsidRPr="00BB3890">
              <w:t>Precios accesibles para las diferentes clases sociales.</w:t>
            </w:r>
          </w:p>
          <w:p w:rsidR="006307F5" w:rsidRPr="00BB3890" w:rsidRDefault="006307F5" w:rsidP="006307F5">
            <w:pPr>
              <w:spacing w:after="0" w:line="240" w:lineRule="auto"/>
            </w:pPr>
          </w:p>
        </w:tc>
        <w:tc>
          <w:tcPr>
            <w:tcW w:w="4735" w:type="dxa"/>
          </w:tcPr>
          <w:p w:rsidR="006307F5" w:rsidRPr="00BB3890" w:rsidRDefault="006307F5" w:rsidP="006307F5">
            <w:pPr>
              <w:spacing w:after="0" w:line="240" w:lineRule="auto"/>
              <w:rPr>
                <w:rStyle w:val="Emphasis"/>
              </w:rPr>
            </w:pPr>
            <w:r w:rsidRPr="00BB3890">
              <w:rPr>
                <w:rStyle w:val="Emphasis"/>
              </w:rPr>
              <w:t>DEBILIDADES</w:t>
            </w:r>
          </w:p>
          <w:p w:rsidR="006307F5" w:rsidRPr="00BB3890" w:rsidRDefault="006307F5" w:rsidP="006307F5">
            <w:pPr>
              <w:numPr>
                <w:ilvl w:val="0"/>
                <w:numId w:val="12"/>
              </w:numPr>
              <w:tabs>
                <w:tab w:val="num" w:pos="393"/>
              </w:tabs>
              <w:spacing w:after="0" w:line="240" w:lineRule="auto"/>
            </w:pPr>
            <w:r w:rsidRPr="00BB3890">
              <w:t>Falta de organización.</w:t>
            </w:r>
          </w:p>
          <w:p w:rsidR="006307F5" w:rsidRPr="00BB3890" w:rsidRDefault="006307F5" w:rsidP="006307F5">
            <w:pPr>
              <w:numPr>
                <w:ilvl w:val="0"/>
                <w:numId w:val="12"/>
              </w:numPr>
              <w:tabs>
                <w:tab w:val="num" w:pos="393"/>
              </w:tabs>
              <w:spacing w:after="0" w:line="240" w:lineRule="auto"/>
            </w:pPr>
            <w:r w:rsidRPr="00BB3890">
              <w:t>Escaso espacio físico para el desenvolvimiento de las tareas.</w:t>
            </w:r>
          </w:p>
          <w:p w:rsidR="006307F5" w:rsidRPr="00BB3890" w:rsidRDefault="006307F5" w:rsidP="006307F5">
            <w:pPr>
              <w:numPr>
                <w:ilvl w:val="0"/>
                <w:numId w:val="12"/>
              </w:numPr>
              <w:tabs>
                <w:tab w:val="num" w:pos="393"/>
              </w:tabs>
              <w:spacing w:after="0" w:line="240" w:lineRule="auto"/>
            </w:pPr>
            <w:r w:rsidRPr="00BB3890">
              <w:t>No posee infraestructura edilicia para la instalación de redes.</w:t>
            </w:r>
          </w:p>
          <w:p w:rsidR="006307F5" w:rsidRPr="00BB3890" w:rsidRDefault="006307F5" w:rsidP="006307F5">
            <w:pPr>
              <w:numPr>
                <w:ilvl w:val="0"/>
                <w:numId w:val="12"/>
              </w:numPr>
              <w:tabs>
                <w:tab w:val="num" w:pos="393"/>
              </w:tabs>
              <w:spacing w:after="0" w:line="240" w:lineRule="auto"/>
            </w:pPr>
            <w:r w:rsidRPr="00BB3890">
              <w:t xml:space="preserve"> Personal con poca capacitación en IT.</w:t>
            </w:r>
          </w:p>
        </w:tc>
      </w:tr>
      <w:tr w:rsidR="006307F5" w:rsidRPr="00BB3890" w:rsidTr="006307F5">
        <w:tc>
          <w:tcPr>
            <w:tcW w:w="3798" w:type="dxa"/>
          </w:tcPr>
          <w:p w:rsidR="006307F5" w:rsidRPr="00BB3890" w:rsidRDefault="006307F5" w:rsidP="006307F5">
            <w:pPr>
              <w:spacing w:after="0" w:line="240" w:lineRule="auto"/>
              <w:rPr>
                <w:rStyle w:val="Emphasis"/>
              </w:rPr>
            </w:pPr>
            <w:r w:rsidRPr="00BB3890">
              <w:rPr>
                <w:rStyle w:val="Emphasis"/>
              </w:rPr>
              <w:t>OPORTUNIDADES</w:t>
            </w:r>
          </w:p>
          <w:p w:rsidR="006307F5" w:rsidRPr="00BB3890" w:rsidRDefault="006307F5" w:rsidP="006307F5">
            <w:pPr>
              <w:numPr>
                <w:ilvl w:val="0"/>
                <w:numId w:val="12"/>
              </w:numPr>
              <w:tabs>
                <w:tab w:val="num" w:pos="393"/>
              </w:tabs>
              <w:spacing w:after="0" w:line="240" w:lineRule="auto"/>
            </w:pPr>
            <w:r w:rsidRPr="00BB3890">
              <w:t xml:space="preserve">Aumento demográfico de la zona debido a grandes proyecto privados como los shoppings, y las torres </w:t>
            </w:r>
            <w:proofErr w:type="spellStart"/>
            <w:r w:rsidRPr="00BB3890">
              <w:t>dolphines</w:t>
            </w:r>
            <w:proofErr w:type="spellEnd"/>
            <w:r w:rsidRPr="00BB3890">
              <w:t>.</w:t>
            </w:r>
          </w:p>
          <w:p w:rsidR="006307F5" w:rsidRPr="00BB3890" w:rsidRDefault="006307F5" w:rsidP="006307F5">
            <w:pPr>
              <w:numPr>
                <w:ilvl w:val="0"/>
                <w:numId w:val="12"/>
              </w:numPr>
              <w:tabs>
                <w:tab w:val="num" w:pos="393"/>
              </w:tabs>
              <w:spacing w:after="0" w:line="240" w:lineRule="auto"/>
            </w:pPr>
            <w:r w:rsidRPr="00BB3890">
              <w:t>Convenio con el instituto de diagnóstico por imagen ubicado enfrente de la institución.</w:t>
            </w:r>
          </w:p>
        </w:tc>
        <w:tc>
          <w:tcPr>
            <w:tcW w:w="5671" w:type="dxa"/>
          </w:tcPr>
          <w:p w:rsidR="006307F5" w:rsidRPr="00BB3890" w:rsidRDefault="006307F5" w:rsidP="006307F5">
            <w:pPr>
              <w:numPr>
                <w:ilvl w:val="0"/>
                <w:numId w:val="12"/>
              </w:numPr>
              <w:tabs>
                <w:tab w:val="num" w:pos="393"/>
              </w:tabs>
              <w:spacing w:after="0" w:line="240" w:lineRule="auto"/>
            </w:pPr>
            <w:r w:rsidRPr="00BB3890">
              <w:t>Crear promociones para atrapar nuevos clientes.</w:t>
            </w:r>
          </w:p>
          <w:p w:rsidR="006307F5" w:rsidRPr="00BB3890" w:rsidRDefault="006307F5" w:rsidP="006307F5">
            <w:pPr>
              <w:numPr>
                <w:ilvl w:val="0"/>
                <w:numId w:val="12"/>
              </w:numPr>
              <w:tabs>
                <w:tab w:val="num" w:pos="393"/>
              </w:tabs>
              <w:spacing w:after="0" w:line="240" w:lineRule="auto"/>
            </w:pPr>
            <w:r w:rsidRPr="00BB3890">
              <w:t>Invertir en publicidad.</w:t>
            </w:r>
          </w:p>
          <w:p w:rsidR="006307F5" w:rsidRPr="00BB3890" w:rsidRDefault="006307F5" w:rsidP="006307F5">
            <w:pPr>
              <w:numPr>
                <w:ilvl w:val="0"/>
                <w:numId w:val="12"/>
              </w:numPr>
              <w:tabs>
                <w:tab w:val="num" w:pos="393"/>
              </w:tabs>
              <w:spacing w:after="0" w:line="240" w:lineRule="auto"/>
            </w:pPr>
            <w:r w:rsidRPr="00BB3890">
              <w:t>Aumentar el número de especialidades en la institución y brindar nuevos servicios.</w:t>
            </w:r>
          </w:p>
        </w:tc>
        <w:tc>
          <w:tcPr>
            <w:tcW w:w="4735" w:type="dxa"/>
          </w:tcPr>
          <w:p w:rsidR="006307F5" w:rsidRPr="00BB3890" w:rsidRDefault="006307F5" w:rsidP="006307F5">
            <w:pPr>
              <w:numPr>
                <w:ilvl w:val="0"/>
                <w:numId w:val="12"/>
              </w:numPr>
              <w:tabs>
                <w:tab w:val="num" w:pos="393"/>
              </w:tabs>
              <w:spacing w:after="0" w:line="240" w:lineRule="auto"/>
            </w:pPr>
            <w:r w:rsidRPr="00BB3890">
              <w:t>Mejorar los procesos de atención a los pacientes, ya que con los actuales no va a ser posible atender un posible aumento de la demanda.</w:t>
            </w:r>
          </w:p>
          <w:p w:rsidR="006307F5" w:rsidRPr="00BB3890" w:rsidRDefault="006307F5" w:rsidP="006307F5">
            <w:pPr>
              <w:spacing w:after="0" w:line="240" w:lineRule="auto"/>
            </w:pPr>
          </w:p>
        </w:tc>
      </w:tr>
      <w:tr w:rsidR="006307F5" w:rsidRPr="00BB3890" w:rsidTr="006307F5">
        <w:tc>
          <w:tcPr>
            <w:tcW w:w="3798" w:type="dxa"/>
          </w:tcPr>
          <w:p w:rsidR="006307F5" w:rsidRPr="00BB3890" w:rsidRDefault="006307F5" w:rsidP="006307F5">
            <w:pPr>
              <w:spacing w:after="0" w:line="240" w:lineRule="auto"/>
              <w:rPr>
                <w:rStyle w:val="Emphasis"/>
              </w:rPr>
            </w:pPr>
            <w:r w:rsidRPr="00BB3890">
              <w:rPr>
                <w:rStyle w:val="Emphasis"/>
              </w:rPr>
              <w:t>AMENAZAS</w:t>
            </w:r>
          </w:p>
          <w:p w:rsidR="006307F5" w:rsidRPr="00BB3890" w:rsidRDefault="006307F5" w:rsidP="006307F5">
            <w:pPr>
              <w:numPr>
                <w:ilvl w:val="0"/>
                <w:numId w:val="12"/>
              </w:numPr>
              <w:tabs>
                <w:tab w:val="num" w:pos="393"/>
              </w:tabs>
              <w:spacing w:after="0" w:line="240" w:lineRule="auto"/>
            </w:pPr>
            <w:r w:rsidRPr="00BB3890">
              <w:t>Instalación de nuevos centros médicos en la zona.</w:t>
            </w:r>
          </w:p>
          <w:p w:rsidR="006307F5" w:rsidRPr="00BB3890" w:rsidRDefault="006307F5" w:rsidP="006307F5">
            <w:pPr>
              <w:numPr>
                <w:ilvl w:val="0"/>
                <w:numId w:val="12"/>
              </w:numPr>
              <w:tabs>
                <w:tab w:val="num" w:pos="393"/>
              </w:tabs>
              <w:spacing w:after="0" w:line="240" w:lineRule="auto"/>
            </w:pPr>
            <w:r w:rsidRPr="00BB3890">
              <w:t>Convenios de clínicas de la zona con grandes instituciones médicas.</w:t>
            </w:r>
          </w:p>
        </w:tc>
        <w:tc>
          <w:tcPr>
            <w:tcW w:w="5671" w:type="dxa"/>
          </w:tcPr>
          <w:p w:rsidR="006307F5" w:rsidRPr="00BB3890" w:rsidRDefault="006307F5" w:rsidP="006307F5">
            <w:pPr>
              <w:numPr>
                <w:ilvl w:val="0"/>
                <w:numId w:val="12"/>
              </w:numPr>
              <w:tabs>
                <w:tab w:val="num" w:pos="393"/>
              </w:tabs>
              <w:spacing w:after="0" w:line="240" w:lineRule="auto"/>
            </w:pPr>
            <w:r w:rsidRPr="00BB3890">
              <w:t>Destacar la trayectoria institucional.</w:t>
            </w:r>
          </w:p>
          <w:p w:rsidR="006307F5" w:rsidRPr="00BB3890" w:rsidRDefault="006307F5" w:rsidP="006307F5">
            <w:pPr>
              <w:numPr>
                <w:ilvl w:val="0"/>
                <w:numId w:val="12"/>
              </w:numPr>
              <w:tabs>
                <w:tab w:val="num" w:pos="393"/>
              </w:tabs>
              <w:spacing w:after="0" w:line="240" w:lineRule="auto"/>
            </w:pPr>
            <w:r w:rsidRPr="00BB3890">
              <w:t>Crear convenios con instituciones de la zona que brinden servicios que la clínica no tiene disponible.</w:t>
            </w:r>
          </w:p>
        </w:tc>
        <w:tc>
          <w:tcPr>
            <w:tcW w:w="4735" w:type="dxa"/>
          </w:tcPr>
          <w:p w:rsidR="006307F5" w:rsidRPr="00BB3890" w:rsidRDefault="006307F5" w:rsidP="006307F5">
            <w:pPr>
              <w:numPr>
                <w:ilvl w:val="0"/>
                <w:numId w:val="12"/>
              </w:numPr>
              <w:tabs>
                <w:tab w:val="num" w:pos="393"/>
              </w:tabs>
              <w:spacing w:after="0" w:line="240" w:lineRule="auto"/>
            </w:pPr>
            <w:r w:rsidRPr="00BB3890">
              <w:t>Generar convenios con otras instituciones.</w:t>
            </w:r>
          </w:p>
          <w:p w:rsidR="006307F5" w:rsidRPr="00BB3890" w:rsidRDefault="006307F5" w:rsidP="006307F5">
            <w:pPr>
              <w:numPr>
                <w:ilvl w:val="0"/>
                <w:numId w:val="12"/>
              </w:numPr>
              <w:tabs>
                <w:tab w:val="num" w:pos="393"/>
              </w:tabs>
              <w:spacing w:after="0" w:line="240" w:lineRule="auto"/>
            </w:pPr>
            <w:r w:rsidRPr="00BB3890">
              <w:t>Capacitar a todo el personal, puntualmente a la secretaria.</w:t>
            </w:r>
          </w:p>
          <w:p w:rsidR="006307F5" w:rsidRPr="00BB3890" w:rsidRDefault="006307F5" w:rsidP="006307F5">
            <w:pPr>
              <w:numPr>
                <w:ilvl w:val="0"/>
                <w:numId w:val="12"/>
              </w:numPr>
              <w:tabs>
                <w:tab w:val="num" w:pos="393"/>
              </w:tabs>
              <w:spacing w:after="0" w:line="240" w:lineRule="auto"/>
            </w:pPr>
            <w:r w:rsidRPr="00BB3890">
              <w:t>Expansión edilicia de la institución.</w:t>
            </w:r>
          </w:p>
        </w:tc>
      </w:tr>
    </w:tbl>
    <w:p w:rsidR="006307F5" w:rsidRPr="00BB3890" w:rsidRDefault="006307F5" w:rsidP="006307F5">
      <w:pPr>
        <w:pStyle w:val="Heading1"/>
        <w:rPr>
          <w:rFonts w:eastAsia="Times New Roman"/>
        </w:rPr>
        <w:sectPr w:rsidR="006307F5" w:rsidRPr="00BB3890" w:rsidSect="006307F5">
          <w:pgSz w:w="15840" w:h="12240" w:orient="landscape"/>
          <w:pgMar w:top="1440" w:right="1440" w:bottom="1440" w:left="1440" w:header="720" w:footer="576" w:gutter="0"/>
          <w:cols w:space="720"/>
          <w:docGrid w:linePitch="360"/>
        </w:sectPr>
      </w:pPr>
    </w:p>
    <w:p w:rsidR="0050695F" w:rsidRPr="00BB3890" w:rsidRDefault="0050695F" w:rsidP="006307F5">
      <w:pPr>
        <w:pStyle w:val="Heading1"/>
        <w:rPr>
          <w:rFonts w:eastAsia="Times New Roman"/>
        </w:rPr>
      </w:pPr>
      <w:bookmarkStart w:id="448" w:name="_Toc274760664"/>
      <w:r w:rsidRPr="00BB3890">
        <w:rPr>
          <w:rFonts w:eastAsia="Times New Roman"/>
          <w:rPrChange w:id="449" w:author="Walter Poch" w:date="2010-10-12T19:57:00Z">
            <w:rPr>
              <w:rFonts w:eastAsia="Times New Roman"/>
              <w:smallCaps w:val="0"/>
              <w:spacing w:val="0"/>
              <w:sz w:val="22"/>
              <w:szCs w:val="22"/>
            </w:rPr>
          </w:rPrChange>
        </w:rPr>
        <w:lastRenderedPageBreak/>
        <w:t>2 - Análisis de Contexto</w:t>
      </w:r>
      <w:bookmarkEnd w:id="448"/>
    </w:p>
    <w:p w:rsidR="0050695F" w:rsidRPr="00BB3890" w:rsidRDefault="0050695F" w:rsidP="006307F5">
      <w:pPr>
        <w:pStyle w:val="Heading2"/>
        <w:rPr>
          <w:rFonts w:eastAsia="Times New Roman"/>
        </w:rPr>
      </w:pPr>
      <w:bookmarkStart w:id="450" w:name="_Toc274760665"/>
      <w:r w:rsidRPr="00BB3890">
        <w:rPr>
          <w:rFonts w:eastAsia="Times New Roman"/>
          <w:rPrChange w:id="451" w:author="Walter Poch" w:date="2010-10-12T19:57:00Z">
            <w:rPr>
              <w:rFonts w:eastAsia="Times New Roman"/>
              <w:smallCaps w:val="0"/>
              <w:sz w:val="22"/>
              <w:szCs w:val="22"/>
            </w:rPr>
          </w:rPrChange>
        </w:rPr>
        <w:t>2.1 - Descripción del Escenario Local</w:t>
      </w:r>
      <w:bookmarkEnd w:id="450"/>
    </w:p>
    <w:p w:rsidR="00D25B5D" w:rsidRPr="00BB3890" w:rsidRDefault="00D25B5D" w:rsidP="00D25B5D">
      <w:r w:rsidRPr="00BB3890">
        <w:t>El Centro Medico Integral Vélez Sarsfield, ubicado en la calle Vélez Sarsfield 825 de la ciudad de Rosario, está dedicado a brindar servicios médicos del tipo ambulatorio a particulares, prepagas, obras sociales y mutuales en turno matutino y vespertino.</w:t>
      </w:r>
    </w:p>
    <w:p w:rsidR="00D25B5D" w:rsidRPr="00BB3890" w:rsidRDefault="00D25B5D" w:rsidP="00D25B5D">
      <w:r w:rsidRPr="00BB3890">
        <w:t>En ella trabajan distintos especialistas de la salud que alquilan consultorios, pero no todos son médicos. La composición actual del cuerpo médico  es la siguiente:</w:t>
      </w:r>
    </w:p>
    <w:tbl>
      <w:tblPr>
        <w:tblStyle w:val="MediumShading1-Accent2"/>
        <w:tblW w:w="8595" w:type="dxa"/>
        <w:tblLayout w:type="fixed"/>
        <w:tblLook w:val="04A0" w:firstRow="1" w:lastRow="0" w:firstColumn="1" w:lastColumn="0" w:noHBand="0" w:noVBand="1"/>
      </w:tblPr>
      <w:tblGrid>
        <w:gridCol w:w="5290"/>
        <w:gridCol w:w="3305"/>
      </w:tblGrid>
      <w:tr w:rsidR="00D25B5D" w:rsidRPr="00BB3890" w:rsidTr="00D25B5D">
        <w:trPr>
          <w:cnfStyle w:val="100000000000" w:firstRow="1" w:lastRow="0" w:firstColumn="0" w:lastColumn="0" w:oddVBand="0" w:evenVBand="0" w:oddHBand="0"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5290" w:type="dxa"/>
          </w:tcPr>
          <w:p w:rsidR="00D25B5D" w:rsidRPr="00BB3890" w:rsidRDefault="00D25B5D" w:rsidP="0087782E">
            <w:pPr>
              <w:spacing w:line="276" w:lineRule="auto"/>
              <w:rPr>
                <w:color w:val="FFFFFF"/>
                <w:rPrChange w:id="452" w:author="Walter Poch" w:date="2010-10-12T19:57:00Z">
                  <w:rPr>
                    <w:b w:val="0"/>
                    <w:bCs w:val="0"/>
                    <w:color w:val="FFFFFF"/>
                  </w:rPr>
                </w:rPrChange>
              </w:rPr>
            </w:pPr>
            <w:bookmarkStart w:id="453" w:name="_Toc153430938"/>
            <w:bookmarkStart w:id="454" w:name="_Toc154550784"/>
            <w:bookmarkStart w:id="455" w:name="_Toc159477753"/>
            <w:r w:rsidRPr="00BB3890">
              <w:rPr>
                <w:color w:val="FFFFFF"/>
              </w:rPr>
              <w:t>ESPECIALIDADADES</w:t>
            </w:r>
            <w:bookmarkEnd w:id="453"/>
            <w:bookmarkEnd w:id="454"/>
            <w:bookmarkEnd w:id="455"/>
          </w:p>
        </w:tc>
        <w:tc>
          <w:tcPr>
            <w:tcW w:w="3305" w:type="dxa"/>
          </w:tcPr>
          <w:p w:rsidR="00D25B5D" w:rsidRPr="00BB3890" w:rsidRDefault="00D25B5D" w:rsidP="0087782E">
            <w:pPr>
              <w:spacing w:line="276" w:lineRule="auto"/>
              <w:cnfStyle w:val="100000000000" w:firstRow="1" w:lastRow="0" w:firstColumn="0" w:lastColumn="0" w:oddVBand="0" w:evenVBand="0" w:oddHBand="0" w:evenHBand="0" w:firstRowFirstColumn="0" w:firstRowLastColumn="0" w:lastRowFirstColumn="0" w:lastRowLastColumn="0"/>
              <w:rPr>
                <w:color w:val="FFFFFF"/>
                <w:rPrChange w:id="456" w:author="Walter Poch" w:date="2010-10-12T19:57:00Z">
                  <w:rPr>
                    <w:b w:val="0"/>
                    <w:bCs w:val="0"/>
                    <w:color w:val="FFFFFF"/>
                  </w:rPr>
                </w:rPrChange>
              </w:rPr>
            </w:pPr>
            <w:r w:rsidRPr="00BB3890">
              <w:rPr>
                <w:color w:val="FFFFFF"/>
              </w:rPr>
              <w:t>PROFESIONALES</w:t>
            </w:r>
          </w:p>
        </w:tc>
      </w:tr>
      <w:tr w:rsidR="00D25B5D" w:rsidRPr="00BB3890" w:rsidTr="00D25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Clínica Médica  y Geriatría</w:t>
            </w:r>
          </w:p>
        </w:tc>
        <w:tc>
          <w:tcPr>
            <w:tcW w:w="3305" w:type="dxa"/>
          </w:tcPr>
          <w:p w:rsidR="00D25B5D" w:rsidRPr="00BB3890" w:rsidRDefault="00D25B5D" w:rsidP="0087782E">
            <w:pPr>
              <w:spacing w:line="276" w:lineRule="auto"/>
              <w:cnfStyle w:val="000000100000" w:firstRow="0" w:lastRow="0" w:firstColumn="0" w:lastColumn="0" w:oddVBand="0" w:evenVBand="0" w:oddHBand="1" w:evenHBand="0" w:firstRowFirstColumn="0" w:firstRowLastColumn="0" w:lastRowFirstColumn="0" w:lastRowLastColumn="0"/>
            </w:pPr>
            <w:r w:rsidRPr="00BB3890">
              <w:t xml:space="preserve">Prof. Dra. ABBONIZIO, Alicia </w:t>
            </w:r>
          </w:p>
        </w:tc>
      </w:tr>
      <w:tr w:rsidR="00D25B5D" w:rsidRPr="00BB3890" w:rsidTr="00D25B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Clínica Médica</w:t>
            </w:r>
          </w:p>
        </w:tc>
        <w:tc>
          <w:tcPr>
            <w:tcW w:w="3305" w:type="dxa"/>
          </w:tcPr>
          <w:p w:rsidR="00D25B5D" w:rsidRPr="00BB3890" w:rsidRDefault="00D25B5D" w:rsidP="0087782E">
            <w:pPr>
              <w:spacing w:line="276" w:lineRule="auto"/>
              <w:cnfStyle w:val="000000010000" w:firstRow="0" w:lastRow="0" w:firstColumn="0" w:lastColumn="0" w:oddVBand="0" w:evenVBand="0" w:oddHBand="0" w:evenHBand="1" w:firstRowFirstColumn="0" w:firstRowLastColumn="0" w:lastRowFirstColumn="0" w:lastRowLastColumn="0"/>
            </w:pPr>
            <w:r w:rsidRPr="00BB3890">
              <w:t>Dra. MARTINEZ, Virginia</w:t>
            </w:r>
          </w:p>
        </w:tc>
      </w:tr>
      <w:tr w:rsidR="00D25B5D" w:rsidRPr="00BB3890" w:rsidTr="00D25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Clínica General  y Geriatría</w:t>
            </w:r>
          </w:p>
        </w:tc>
        <w:tc>
          <w:tcPr>
            <w:tcW w:w="3305" w:type="dxa"/>
          </w:tcPr>
          <w:p w:rsidR="00D25B5D" w:rsidRPr="00BB3890" w:rsidRDefault="00D25B5D" w:rsidP="0087782E">
            <w:pPr>
              <w:spacing w:line="276" w:lineRule="auto"/>
              <w:cnfStyle w:val="000000100000" w:firstRow="0" w:lastRow="0" w:firstColumn="0" w:lastColumn="0" w:oddVBand="0" w:evenVBand="0" w:oddHBand="1" w:evenHBand="0" w:firstRowFirstColumn="0" w:firstRowLastColumn="0" w:lastRowFirstColumn="0" w:lastRowLastColumn="0"/>
            </w:pPr>
            <w:r w:rsidRPr="00BB3890">
              <w:t>Dr. DIAMAND, Rubén</w:t>
            </w:r>
          </w:p>
        </w:tc>
      </w:tr>
      <w:tr w:rsidR="00D25B5D" w:rsidRPr="00BB3890" w:rsidTr="00D25B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 xml:space="preserve">Pediatría y Adolescencia </w:t>
            </w:r>
          </w:p>
        </w:tc>
        <w:tc>
          <w:tcPr>
            <w:tcW w:w="3305" w:type="dxa"/>
          </w:tcPr>
          <w:p w:rsidR="00D25B5D" w:rsidRPr="00BB3890" w:rsidRDefault="00D25B5D" w:rsidP="0087782E">
            <w:pPr>
              <w:spacing w:line="276" w:lineRule="auto"/>
              <w:cnfStyle w:val="000000010000" w:firstRow="0" w:lastRow="0" w:firstColumn="0" w:lastColumn="0" w:oddVBand="0" w:evenVBand="0" w:oddHBand="0" w:evenHBand="1" w:firstRowFirstColumn="0" w:firstRowLastColumn="0" w:lastRowFirstColumn="0" w:lastRowLastColumn="0"/>
            </w:pPr>
            <w:r w:rsidRPr="00BB3890">
              <w:t>Dra. GAY, Alicia</w:t>
            </w:r>
          </w:p>
        </w:tc>
      </w:tr>
      <w:tr w:rsidR="00D25B5D" w:rsidRPr="00BB3890" w:rsidTr="00D25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 xml:space="preserve">Pediatría y Adolescencia </w:t>
            </w:r>
          </w:p>
        </w:tc>
        <w:tc>
          <w:tcPr>
            <w:tcW w:w="3305" w:type="dxa"/>
          </w:tcPr>
          <w:p w:rsidR="00D25B5D" w:rsidRPr="00BB3890" w:rsidRDefault="00D25B5D" w:rsidP="0087782E">
            <w:pPr>
              <w:spacing w:line="276" w:lineRule="auto"/>
              <w:cnfStyle w:val="000000100000" w:firstRow="0" w:lastRow="0" w:firstColumn="0" w:lastColumn="0" w:oddVBand="0" w:evenVBand="0" w:oddHBand="1" w:evenHBand="0" w:firstRowFirstColumn="0" w:firstRowLastColumn="0" w:lastRowFirstColumn="0" w:lastRowLastColumn="0"/>
            </w:pPr>
            <w:r w:rsidRPr="00BB3890">
              <w:t>Dr. PRIVITERA, Jorge</w:t>
            </w:r>
          </w:p>
        </w:tc>
      </w:tr>
      <w:tr w:rsidR="00D25B5D" w:rsidRPr="00BB3890" w:rsidTr="00D25B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PAMI</w:t>
            </w:r>
          </w:p>
        </w:tc>
        <w:tc>
          <w:tcPr>
            <w:tcW w:w="3305" w:type="dxa"/>
          </w:tcPr>
          <w:p w:rsidR="00D25B5D" w:rsidRPr="00BB3890" w:rsidRDefault="00D25B5D" w:rsidP="0087782E">
            <w:pPr>
              <w:spacing w:line="276" w:lineRule="auto"/>
              <w:cnfStyle w:val="000000010000" w:firstRow="0" w:lastRow="0" w:firstColumn="0" w:lastColumn="0" w:oddVBand="0" w:evenVBand="0" w:oddHBand="0" w:evenHBand="1" w:firstRowFirstColumn="0" w:firstRowLastColumn="0" w:lastRowFirstColumn="0" w:lastRowLastColumn="0"/>
            </w:pPr>
            <w:r w:rsidRPr="00BB3890">
              <w:t>Dr. BARRAGAN, Jorge</w:t>
            </w:r>
          </w:p>
        </w:tc>
      </w:tr>
      <w:tr w:rsidR="00D25B5D" w:rsidRPr="00BB3890" w:rsidTr="00D25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Cardiología y Ecocardiografía</w:t>
            </w:r>
          </w:p>
        </w:tc>
        <w:tc>
          <w:tcPr>
            <w:tcW w:w="3305" w:type="dxa"/>
          </w:tcPr>
          <w:p w:rsidR="00D25B5D" w:rsidRPr="00BB3890" w:rsidRDefault="00D25B5D" w:rsidP="0087782E">
            <w:pPr>
              <w:spacing w:line="276" w:lineRule="auto"/>
              <w:cnfStyle w:val="000000100000" w:firstRow="0" w:lastRow="0" w:firstColumn="0" w:lastColumn="0" w:oddVBand="0" w:evenVBand="0" w:oddHBand="1" w:evenHBand="0" w:firstRowFirstColumn="0" w:firstRowLastColumn="0" w:lastRowFirstColumn="0" w:lastRowLastColumn="0"/>
            </w:pPr>
            <w:r w:rsidRPr="00BB3890">
              <w:t>Dr. BLANCO, Ernesto</w:t>
            </w:r>
          </w:p>
        </w:tc>
      </w:tr>
      <w:tr w:rsidR="00D25B5D" w:rsidRPr="00BB3890" w:rsidTr="00D25B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Cardiología y Ecocardiografía</w:t>
            </w:r>
          </w:p>
        </w:tc>
        <w:tc>
          <w:tcPr>
            <w:tcW w:w="3305" w:type="dxa"/>
          </w:tcPr>
          <w:p w:rsidR="00D25B5D" w:rsidRPr="00BB3890" w:rsidRDefault="00D25B5D" w:rsidP="0087782E">
            <w:pPr>
              <w:spacing w:line="276" w:lineRule="auto"/>
              <w:cnfStyle w:val="000000010000" w:firstRow="0" w:lastRow="0" w:firstColumn="0" w:lastColumn="0" w:oddVBand="0" w:evenVBand="0" w:oddHBand="0" w:evenHBand="1" w:firstRowFirstColumn="0" w:firstRowLastColumn="0" w:lastRowFirstColumn="0" w:lastRowLastColumn="0"/>
            </w:pPr>
            <w:r w:rsidRPr="00BB3890">
              <w:t>Dr. BATALLA, Víctor</w:t>
            </w:r>
          </w:p>
        </w:tc>
      </w:tr>
      <w:tr w:rsidR="00D25B5D" w:rsidRPr="00BB3890" w:rsidTr="00D25B5D">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Odontología General</w:t>
            </w:r>
          </w:p>
        </w:tc>
        <w:tc>
          <w:tcPr>
            <w:tcW w:w="3305" w:type="dxa"/>
          </w:tcPr>
          <w:p w:rsidR="00D25B5D" w:rsidRPr="00BB3890" w:rsidRDefault="00D25B5D" w:rsidP="0087782E">
            <w:pPr>
              <w:spacing w:line="276" w:lineRule="auto"/>
              <w:cnfStyle w:val="000000100000" w:firstRow="0" w:lastRow="0" w:firstColumn="0" w:lastColumn="0" w:oddVBand="0" w:evenVBand="0" w:oddHBand="1" w:evenHBand="0" w:firstRowFirstColumn="0" w:firstRowLastColumn="0" w:lastRowFirstColumn="0" w:lastRowLastColumn="0"/>
            </w:pPr>
            <w:r w:rsidRPr="00BB3890">
              <w:t>Dra. DELVALLE, Luciana</w:t>
            </w:r>
          </w:p>
        </w:tc>
      </w:tr>
      <w:tr w:rsidR="00D25B5D" w:rsidRPr="00BB3890" w:rsidTr="00D25B5D">
        <w:trPr>
          <w:cnfStyle w:val="000000010000" w:firstRow="0" w:lastRow="0" w:firstColumn="0" w:lastColumn="0" w:oddVBand="0" w:evenVBand="0" w:oddHBand="0" w:evenHBand="1"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 xml:space="preserve">Odontología, Ortodoncia y Endodoncia , </w:t>
            </w:r>
          </w:p>
          <w:p w:rsidR="00D25B5D" w:rsidRPr="006A31D3" w:rsidRDefault="00D25B5D" w:rsidP="0087782E">
            <w:pPr>
              <w:spacing w:line="276" w:lineRule="auto"/>
              <w:rPr>
                <w:b w:val="0"/>
              </w:rPr>
            </w:pPr>
            <w:r w:rsidRPr="00BB3890">
              <w:t>Radiología Odontológica</w:t>
            </w:r>
          </w:p>
        </w:tc>
        <w:tc>
          <w:tcPr>
            <w:tcW w:w="3305" w:type="dxa"/>
          </w:tcPr>
          <w:p w:rsidR="00D25B5D" w:rsidRPr="00BB3890" w:rsidRDefault="00D25B5D" w:rsidP="0087782E">
            <w:pPr>
              <w:spacing w:line="276" w:lineRule="auto"/>
              <w:jc w:val="left"/>
              <w:cnfStyle w:val="000000010000" w:firstRow="0" w:lastRow="0" w:firstColumn="0" w:lastColumn="0" w:oddVBand="0" w:evenVBand="0" w:oddHBand="0" w:evenHBand="1" w:firstRowFirstColumn="0" w:firstRowLastColumn="0" w:lastRowFirstColumn="0" w:lastRowLastColumn="0"/>
            </w:pPr>
            <w:r w:rsidRPr="00BB3890">
              <w:t>Dra. FIGUEROA, Marta</w:t>
            </w:r>
          </w:p>
        </w:tc>
      </w:tr>
      <w:tr w:rsidR="00D25B5D" w:rsidRPr="00BB3890" w:rsidTr="00D25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 xml:space="preserve">Oftalmología </w:t>
            </w:r>
          </w:p>
        </w:tc>
        <w:tc>
          <w:tcPr>
            <w:tcW w:w="3305" w:type="dxa"/>
          </w:tcPr>
          <w:p w:rsidR="00D25B5D" w:rsidRPr="00BB3890" w:rsidRDefault="00D25B5D" w:rsidP="0087782E">
            <w:pPr>
              <w:spacing w:line="276" w:lineRule="auto"/>
              <w:cnfStyle w:val="000000100000" w:firstRow="0" w:lastRow="0" w:firstColumn="0" w:lastColumn="0" w:oddVBand="0" w:evenVBand="0" w:oddHBand="1" w:evenHBand="0" w:firstRowFirstColumn="0" w:firstRowLastColumn="0" w:lastRowFirstColumn="0" w:lastRowLastColumn="0"/>
            </w:pPr>
            <w:r w:rsidRPr="00BB3890">
              <w:t>Dra. ROBLES, Claudia</w:t>
            </w:r>
          </w:p>
        </w:tc>
      </w:tr>
      <w:tr w:rsidR="00D25B5D" w:rsidRPr="00BB3890" w:rsidTr="00D25B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 xml:space="preserve">Ortopedia y Traumatología </w:t>
            </w:r>
          </w:p>
        </w:tc>
        <w:tc>
          <w:tcPr>
            <w:tcW w:w="3305" w:type="dxa"/>
          </w:tcPr>
          <w:p w:rsidR="00D25B5D" w:rsidRPr="00BB3890" w:rsidRDefault="00D25B5D" w:rsidP="0087782E">
            <w:pPr>
              <w:spacing w:line="276" w:lineRule="auto"/>
              <w:cnfStyle w:val="000000010000" w:firstRow="0" w:lastRow="0" w:firstColumn="0" w:lastColumn="0" w:oddVBand="0" w:evenVBand="0" w:oddHBand="0" w:evenHBand="1" w:firstRowFirstColumn="0" w:firstRowLastColumn="0" w:lastRowFirstColumn="0" w:lastRowLastColumn="0"/>
            </w:pPr>
            <w:r w:rsidRPr="00BB3890">
              <w:t>Dr. BATTLE, Roberto</w:t>
            </w:r>
          </w:p>
        </w:tc>
      </w:tr>
      <w:tr w:rsidR="00D25B5D" w:rsidRPr="00BB3890" w:rsidTr="00D25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 xml:space="preserve">Dermatología </w:t>
            </w:r>
          </w:p>
        </w:tc>
        <w:tc>
          <w:tcPr>
            <w:tcW w:w="3305" w:type="dxa"/>
          </w:tcPr>
          <w:p w:rsidR="00D25B5D" w:rsidRPr="00BB3890" w:rsidRDefault="00D25B5D" w:rsidP="0087782E">
            <w:pPr>
              <w:spacing w:line="276" w:lineRule="auto"/>
              <w:cnfStyle w:val="000000100000" w:firstRow="0" w:lastRow="0" w:firstColumn="0" w:lastColumn="0" w:oddVBand="0" w:evenVBand="0" w:oddHBand="1" w:evenHBand="0" w:firstRowFirstColumn="0" w:firstRowLastColumn="0" w:lastRowFirstColumn="0" w:lastRowLastColumn="0"/>
            </w:pPr>
            <w:r w:rsidRPr="00BB3890">
              <w:t>Dr. FARCUH, Guillermo</w:t>
            </w:r>
          </w:p>
        </w:tc>
      </w:tr>
      <w:tr w:rsidR="00D25B5D" w:rsidRPr="00BB3890" w:rsidTr="00D25B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 xml:space="preserve">Obstetricia y Ginecología </w:t>
            </w:r>
          </w:p>
        </w:tc>
        <w:tc>
          <w:tcPr>
            <w:tcW w:w="3305" w:type="dxa"/>
          </w:tcPr>
          <w:p w:rsidR="00D25B5D" w:rsidRPr="00BB3890" w:rsidRDefault="00D25B5D" w:rsidP="0087782E">
            <w:pPr>
              <w:spacing w:line="276" w:lineRule="auto"/>
              <w:cnfStyle w:val="000000010000" w:firstRow="0" w:lastRow="0" w:firstColumn="0" w:lastColumn="0" w:oddVBand="0" w:evenVBand="0" w:oddHBand="0" w:evenHBand="1" w:firstRowFirstColumn="0" w:firstRowLastColumn="0" w:lastRowFirstColumn="0" w:lastRowLastColumn="0"/>
            </w:pPr>
            <w:r w:rsidRPr="00BB3890">
              <w:t>Dra. FERRACUTTI, Claudia</w:t>
            </w:r>
          </w:p>
        </w:tc>
      </w:tr>
      <w:tr w:rsidR="00D25B5D" w:rsidRPr="00BB3890" w:rsidTr="00D25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 xml:space="preserve">Cirugía Plástica y Reparadora </w:t>
            </w:r>
          </w:p>
        </w:tc>
        <w:tc>
          <w:tcPr>
            <w:tcW w:w="3305" w:type="dxa"/>
          </w:tcPr>
          <w:p w:rsidR="00D25B5D" w:rsidRPr="00BB3890" w:rsidRDefault="00D25B5D" w:rsidP="0087782E">
            <w:pPr>
              <w:spacing w:line="276" w:lineRule="auto"/>
              <w:cnfStyle w:val="000000100000" w:firstRow="0" w:lastRow="0" w:firstColumn="0" w:lastColumn="0" w:oddVBand="0" w:evenVBand="0" w:oddHBand="1" w:evenHBand="0" w:firstRowFirstColumn="0" w:firstRowLastColumn="0" w:lastRowFirstColumn="0" w:lastRowLastColumn="0"/>
            </w:pPr>
            <w:r w:rsidRPr="00BB3890">
              <w:t>Dr. PENSATO, Marcos</w:t>
            </w:r>
          </w:p>
        </w:tc>
      </w:tr>
      <w:tr w:rsidR="00D25B5D" w:rsidRPr="00BB3890" w:rsidTr="00D25B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lastRenderedPageBreak/>
              <w:t>Análisis Clínicos y Alta Complejidad</w:t>
            </w:r>
          </w:p>
        </w:tc>
        <w:tc>
          <w:tcPr>
            <w:tcW w:w="3305" w:type="dxa"/>
          </w:tcPr>
          <w:p w:rsidR="00D25B5D" w:rsidRPr="00BB3890" w:rsidRDefault="00D25B5D" w:rsidP="0087782E">
            <w:pPr>
              <w:spacing w:line="276" w:lineRule="auto"/>
              <w:cnfStyle w:val="000000010000" w:firstRow="0" w:lastRow="0" w:firstColumn="0" w:lastColumn="0" w:oddVBand="0" w:evenVBand="0" w:oddHBand="0" w:evenHBand="1" w:firstRowFirstColumn="0" w:firstRowLastColumn="0" w:lastRowFirstColumn="0" w:lastRowLastColumn="0"/>
            </w:pPr>
            <w:r w:rsidRPr="00BB3890">
              <w:t>Dra. MARTINELLI, Cristina</w:t>
            </w:r>
          </w:p>
        </w:tc>
      </w:tr>
      <w:tr w:rsidR="00D25B5D" w:rsidRPr="00BB3890" w:rsidTr="00D25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 xml:space="preserve">Bacteriología </w:t>
            </w:r>
            <w:r w:rsidR="00CA07C5" w:rsidRPr="00BB3890">
              <w:t>Clínica</w:t>
            </w:r>
            <w:r w:rsidRPr="00BB3890">
              <w:t>. De Aguas y Alimentos</w:t>
            </w:r>
          </w:p>
        </w:tc>
        <w:tc>
          <w:tcPr>
            <w:tcW w:w="3305" w:type="dxa"/>
          </w:tcPr>
          <w:p w:rsidR="00D25B5D" w:rsidRPr="00BB3890" w:rsidRDefault="00D25B5D" w:rsidP="0087782E">
            <w:pPr>
              <w:spacing w:line="276" w:lineRule="auto"/>
              <w:cnfStyle w:val="000000100000" w:firstRow="0" w:lastRow="0" w:firstColumn="0" w:lastColumn="0" w:oddVBand="0" w:evenVBand="0" w:oddHBand="1" w:evenHBand="0" w:firstRowFirstColumn="0" w:firstRowLastColumn="0" w:lastRowFirstColumn="0" w:lastRowLastColumn="0"/>
            </w:pPr>
            <w:r w:rsidRPr="00BB3890">
              <w:t>Dr. BOTELLO, Raúl</w:t>
            </w:r>
          </w:p>
        </w:tc>
      </w:tr>
      <w:tr w:rsidR="00D25B5D" w:rsidRPr="00BB3890" w:rsidTr="00D25B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Cirugía Infantil</w:t>
            </w:r>
          </w:p>
        </w:tc>
        <w:tc>
          <w:tcPr>
            <w:tcW w:w="3305" w:type="dxa"/>
          </w:tcPr>
          <w:p w:rsidR="00D25B5D" w:rsidRPr="00BB3890" w:rsidRDefault="00D25B5D" w:rsidP="0087782E">
            <w:pPr>
              <w:spacing w:line="276" w:lineRule="auto"/>
              <w:cnfStyle w:val="000000010000" w:firstRow="0" w:lastRow="0" w:firstColumn="0" w:lastColumn="0" w:oddVBand="0" w:evenVBand="0" w:oddHBand="0" w:evenHBand="1" w:firstRowFirstColumn="0" w:firstRowLastColumn="0" w:lastRowFirstColumn="0" w:lastRowLastColumn="0"/>
            </w:pPr>
            <w:r w:rsidRPr="00BB3890">
              <w:t>Dr. FLORES , Jaime</w:t>
            </w:r>
          </w:p>
        </w:tc>
      </w:tr>
      <w:tr w:rsidR="00D25B5D" w:rsidRPr="00BB3890" w:rsidTr="00D25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Cirugía General</w:t>
            </w:r>
          </w:p>
        </w:tc>
        <w:tc>
          <w:tcPr>
            <w:tcW w:w="3305" w:type="dxa"/>
          </w:tcPr>
          <w:p w:rsidR="00D25B5D" w:rsidRPr="00BB3890" w:rsidRDefault="00D25B5D" w:rsidP="0087782E">
            <w:pPr>
              <w:spacing w:line="276" w:lineRule="auto"/>
              <w:cnfStyle w:val="000000100000" w:firstRow="0" w:lastRow="0" w:firstColumn="0" w:lastColumn="0" w:oddVBand="0" w:evenVBand="0" w:oddHBand="1" w:evenHBand="0" w:firstRowFirstColumn="0" w:firstRowLastColumn="0" w:lastRowFirstColumn="0" w:lastRowLastColumn="0"/>
            </w:pPr>
            <w:r w:rsidRPr="00BB3890">
              <w:t>Dr. FERRARO, Fernando</w:t>
            </w:r>
          </w:p>
        </w:tc>
      </w:tr>
      <w:tr w:rsidR="00D25B5D" w:rsidRPr="00BB3890" w:rsidTr="00D25B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 xml:space="preserve">Radiología, Ecografía y </w:t>
            </w:r>
            <w:proofErr w:type="spellStart"/>
            <w:r w:rsidRPr="00BB3890">
              <w:t>Senografía</w:t>
            </w:r>
            <w:proofErr w:type="spellEnd"/>
          </w:p>
        </w:tc>
        <w:tc>
          <w:tcPr>
            <w:tcW w:w="3305" w:type="dxa"/>
          </w:tcPr>
          <w:p w:rsidR="00D25B5D" w:rsidRPr="00BB3890" w:rsidRDefault="00D25B5D" w:rsidP="0087782E">
            <w:pPr>
              <w:spacing w:line="276" w:lineRule="auto"/>
              <w:cnfStyle w:val="000000010000" w:firstRow="0" w:lastRow="0" w:firstColumn="0" w:lastColumn="0" w:oddVBand="0" w:evenVBand="0" w:oddHBand="0" w:evenHBand="1" w:firstRowFirstColumn="0" w:firstRowLastColumn="0" w:lastRowFirstColumn="0" w:lastRowLastColumn="0"/>
            </w:pPr>
            <w:r w:rsidRPr="00BB3890">
              <w:t>Dr. BOLOGNESE, Hugo</w:t>
            </w:r>
          </w:p>
        </w:tc>
      </w:tr>
      <w:tr w:rsidR="00D25B5D" w:rsidRPr="00BB3890" w:rsidTr="00D25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Otorrinolaringología</w:t>
            </w:r>
          </w:p>
        </w:tc>
        <w:tc>
          <w:tcPr>
            <w:tcW w:w="3305" w:type="dxa"/>
          </w:tcPr>
          <w:p w:rsidR="00D25B5D" w:rsidRPr="00BB3890" w:rsidRDefault="00D25B5D" w:rsidP="0087782E">
            <w:pPr>
              <w:spacing w:line="276" w:lineRule="auto"/>
              <w:cnfStyle w:val="000000100000" w:firstRow="0" w:lastRow="0" w:firstColumn="0" w:lastColumn="0" w:oddVBand="0" w:evenVBand="0" w:oddHBand="1" w:evenHBand="0" w:firstRowFirstColumn="0" w:firstRowLastColumn="0" w:lastRowFirstColumn="0" w:lastRowLastColumn="0"/>
            </w:pPr>
            <w:r w:rsidRPr="00BB3890">
              <w:t>Dr. PERALTA, Carlos</w:t>
            </w:r>
          </w:p>
        </w:tc>
      </w:tr>
      <w:tr w:rsidR="00D25B5D" w:rsidRPr="00BB3890" w:rsidTr="00D25B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 xml:space="preserve">Psiquiatría </w:t>
            </w:r>
          </w:p>
        </w:tc>
        <w:tc>
          <w:tcPr>
            <w:tcW w:w="3305" w:type="dxa"/>
          </w:tcPr>
          <w:p w:rsidR="00D25B5D" w:rsidRPr="00BB3890" w:rsidRDefault="00D25B5D" w:rsidP="0087782E">
            <w:pPr>
              <w:spacing w:line="276" w:lineRule="auto"/>
              <w:cnfStyle w:val="000000010000" w:firstRow="0" w:lastRow="0" w:firstColumn="0" w:lastColumn="0" w:oddVBand="0" w:evenVBand="0" w:oddHBand="0" w:evenHBand="1" w:firstRowFirstColumn="0" w:firstRowLastColumn="0" w:lastRowFirstColumn="0" w:lastRowLastColumn="0"/>
            </w:pPr>
            <w:r w:rsidRPr="00BB3890">
              <w:t>Dra. HOLUBICKI, Ana</w:t>
            </w:r>
          </w:p>
        </w:tc>
      </w:tr>
      <w:tr w:rsidR="00D25B5D" w:rsidRPr="00BB3890" w:rsidTr="00D25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Anatomía Patológica</w:t>
            </w:r>
          </w:p>
        </w:tc>
        <w:tc>
          <w:tcPr>
            <w:tcW w:w="3305" w:type="dxa"/>
          </w:tcPr>
          <w:p w:rsidR="00D25B5D" w:rsidRPr="00BB3890" w:rsidRDefault="00D25B5D" w:rsidP="0087782E">
            <w:pPr>
              <w:spacing w:line="276" w:lineRule="auto"/>
              <w:cnfStyle w:val="000000100000" w:firstRow="0" w:lastRow="0" w:firstColumn="0" w:lastColumn="0" w:oddVBand="0" w:evenVBand="0" w:oddHBand="1" w:evenHBand="0" w:firstRowFirstColumn="0" w:firstRowLastColumn="0" w:lastRowFirstColumn="0" w:lastRowLastColumn="0"/>
            </w:pPr>
            <w:r w:rsidRPr="00BB3890">
              <w:t>Prof. Dra. ARIAS , Nora</w:t>
            </w:r>
          </w:p>
        </w:tc>
      </w:tr>
      <w:tr w:rsidR="00D25B5D" w:rsidRPr="00BB3890" w:rsidTr="00D25B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Psicología</w:t>
            </w:r>
          </w:p>
        </w:tc>
        <w:tc>
          <w:tcPr>
            <w:tcW w:w="3305" w:type="dxa"/>
          </w:tcPr>
          <w:p w:rsidR="00D25B5D" w:rsidRPr="00BB3890" w:rsidRDefault="00D25B5D" w:rsidP="0087782E">
            <w:pPr>
              <w:spacing w:line="276" w:lineRule="auto"/>
              <w:cnfStyle w:val="000000010000" w:firstRow="0" w:lastRow="0" w:firstColumn="0" w:lastColumn="0" w:oddVBand="0" w:evenVBand="0" w:oddHBand="0" w:evenHBand="1" w:firstRowFirstColumn="0" w:firstRowLastColumn="0" w:lastRowFirstColumn="0" w:lastRowLastColumn="0"/>
            </w:pPr>
            <w:r w:rsidRPr="00BB3890">
              <w:t>Lic. BONI, Silvina</w:t>
            </w:r>
          </w:p>
        </w:tc>
      </w:tr>
      <w:tr w:rsidR="00D25B5D" w:rsidRPr="00BB3890" w:rsidTr="00D25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Psicología</w:t>
            </w:r>
          </w:p>
        </w:tc>
        <w:tc>
          <w:tcPr>
            <w:tcW w:w="3305" w:type="dxa"/>
          </w:tcPr>
          <w:p w:rsidR="00D25B5D" w:rsidRPr="00BB3890" w:rsidRDefault="00D25B5D" w:rsidP="0087782E">
            <w:pPr>
              <w:spacing w:line="276" w:lineRule="auto"/>
              <w:cnfStyle w:val="000000100000" w:firstRow="0" w:lastRow="0" w:firstColumn="0" w:lastColumn="0" w:oddVBand="0" w:evenVBand="0" w:oddHBand="1" w:evenHBand="0" w:firstRowFirstColumn="0" w:firstRowLastColumn="0" w:lastRowFirstColumn="0" w:lastRowLastColumn="0"/>
            </w:pPr>
            <w:r w:rsidRPr="00BB3890">
              <w:t>Lic. CANNAVO, Nora</w:t>
            </w:r>
          </w:p>
        </w:tc>
      </w:tr>
      <w:tr w:rsidR="00D25B5D" w:rsidRPr="00BB3890" w:rsidTr="00D25B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Fonoaudiología</w:t>
            </w:r>
          </w:p>
        </w:tc>
        <w:tc>
          <w:tcPr>
            <w:tcW w:w="3305" w:type="dxa"/>
          </w:tcPr>
          <w:p w:rsidR="00D25B5D" w:rsidRPr="00BB3890" w:rsidRDefault="00D25B5D" w:rsidP="0087782E">
            <w:pPr>
              <w:spacing w:line="276" w:lineRule="auto"/>
              <w:cnfStyle w:val="000000010000" w:firstRow="0" w:lastRow="0" w:firstColumn="0" w:lastColumn="0" w:oddVBand="0" w:evenVBand="0" w:oddHBand="0" w:evenHBand="1" w:firstRowFirstColumn="0" w:firstRowLastColumn="0" w:lastRowFirstColumn="0" w:lastRowLastColumn="0"/>
            </w:pPr>
            <w:r w:rsidRPr="00BB3890">
              <w:t>Fon. GLEBANO, M. del Carmen</w:t>
            </w:r>
          </w:p>
        </w:tc>
      </w:tr>
      <w:tr w:rsidR="00D25B5D" w:rsidRPr="00BB3890" w:rsidTr="00D25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Psicopedagogía</w:t>
            </w:r>
          </w:p>
        </w:tc>
        <w:tc>
          <w:tcPr>
            <w:tcW w:w="3305" w:type="dxa"/>
          </w:tcPr>
          <w:p w:rsidR="00D25B5D" w:rsidRPr="00BB3890" w:rsidRDefault="00D25B5D" w:rsidP="0087782E">
            <w:pPr>
              <w:spacing w:line="276" w:lineRule="auto"/>
              <w:cnfStyle w:val="000000100000" w:firstRow="0" w:lastRow="0" w:firstColumn="0" w:lastColumn="0" w:oddVBand="0" w:evenVBand="0" w:oddHBand="1" w:evenHBand="0" w:firstRowFirstColumn="0" w:firstRowLastColumn="0" w:lastRowFirstColumn="0" w:lastRowLastColumn="0"/>
            </w:pPr>
            <w:r w:rsidRPr="00BB3890">
              <w:t>Lic. ALMARAZ, Silvana</w:t>
            </w:r>
          </w:p>
        </w:tc>
      </w:tr>
      <w:tr w:rsidR="00D25B5D" w:rsidRPr="00BB3890" w:rsidTr="00D25B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Kinesiología y Fisiatría</w:t>
            </w:r>
          </w:p>
        </w:tc>
        <w:tc>
          <w:tcPr>
            <w:tcW w:w="3305" w:type="dxa"/>
          </w:tcPr>
          <w:p w:rsidR="00D25B5D" w:rsidRPr="00BB3890" w:rsidRDefault="00D25B5D" w:rsidP="0087782E">
            <w:pPr>
              <w:spacing w:line="276" w:lineRule="auto"/>
              <w:cnfStyle w:val="000000010000" w:firstRow="0" w:lastRow="0" w:firstColumn="0" w:lastColumn="0" w:oddVBand="0" w:evenVBand="0" w:oddHBand="0" w:evenHBand="1" w:firstRowFirstColumn="0" w:firstRowLastColumn="0" w:lastRowFirstColumn="0" w:lastRowLastColumn="0"/>
            </w:pPr>
            <w:r w:rsidRPr="00BB3890">
              <w:t>Lic. BAVESTRELLO, José</w:t>
            </w:r>
          </w:p>
        </w:tc>
      </w:tr>
      <w:tr w:rsidR="00D25B5D" w:rsidRPr="00BB3890" w:rsidTr="00D25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Nutricionista</w:t>
            </w:r>
          </w:p>
        </w:tc>
        <w:tc>
          <w:tcPr>
            <w:tcW w:w="3305" w:type="dxa"/>
          </w:tcPr>
          <w:p w:rsidR="00D25B5D" w:rsidRPr="00BB3890" w:rsidRDefault="00D25B5D" w:rsidP="0087782E">
            <w:pPr>
              <w:spacing w:line="276" w:lineRule="auto"/>
              <w:cnfStyle w:val="000000100000" w:firstRow="0" w:lastRow="0" w:firstColumn="0" w:lastColumn="0" w:oddVBand="0" w:evenVBand="0" w:oddHBand="1" w:evenHBand="0" w:firstRowFirstColumn="0" w:firstRowLastColumn="0" w:lastRowFirstColumn="0" w:lastRowLastColumn="0"/>
            </w:pPr>
            <w:r w:rsidRPr="00BB3890">
              <w:t xml:space="preserve">Lic. AESHLEMAN, </w:t>
            </w:r>
            <w:proofErr w:type="spellStart"/>
            <w:r w:rsidRPr="00BB3890">
              <w:t>Jorgelina</w:t>
            </w:r>
            <w:proofErr w:type="spellEnd"/>
          </w:p>
        </w:tc>
      </w:tr>
      <w:tr w:rsidR="00D25B5D" w:rsidRPr="00BB3890" w:rsidTr="00D25B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Endocrinología</w:t>
            </w:r>
          </w:p>
        </w:tc>
        <w:tc>
          <w:tcPr>
            <w:tcW w:w="3305" w:type="dxa"/>
          </w:tcPr>
          <w:p w:rsidR="00D25B5D" w:rsidRPr="00BB3890" w:rsidRDefault="00D25B5D" w:rsidP="0087782E">
            <w:pPr>
              <w:spacing w:line="276" w:lineRule="auto"/>
              <w:cnfStyle w:val="000000010000" w:firstRow="0" w:lastRow="0" w:firstColumn="0" w:lastColumn="0" w:oddVBand="0" w:evenVBand="0" w:oddHBand="0" w:evenHBand="1" w:firstRowFirstColumn="0" w:firstRowLastColumn="0" w:lastRowFirstColumn="0" w:lastRowLastColumn="0"/>
            </w:pPr>
            <w:r w:rsidRPr="00BB3890">
              <w:t>Dra. POLENTA, Mirta</w:t>
            </w:r>
          </w:p>
        </w:tc>
      </w:tr>
      <w:tr w:rsidR="00D25B5D" w:rsidRPr="00BB3890" w:rsidTr="00D25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Generalista</w:t>
            </w:r>
          </w:p>
        </w:tc>
        <w:tc>
          <w:tcPr>
            <w:tcW w:w="3305" w:type="dxa"/>
          </w:tcPr>
          <w:p w:rsidR="00D25B5D" w:rsidRPr="00BB3890" w:rsidRDefault="00D25B5D" w:rsidP="0087782E">
            <w:pPr>
              <w:spacing w:line="276" w:lineRule="auto"/>
              <w:cnfStyle w:val="000000100000" w:firstRow="0" w:lastRow="0" w:firstColumn="0" w:lastColumn="0" w:oddVBand="0" w:evenVBand="0" w:oddHBand="1" w:evenHBand="0" w:firstRowFirstColumn="0" w:firstRowLastColumn="0" w:lastRowFirstColumn="0" w:lastRowLastColumn="0"/>
            </w:pPr>
            <w:r w:rsidRPr="00BB3890">
              <w:t>Dr. ECHEVERRIA, Raúl</w:t>
            </w:r>
          </w:p>
        </w:tc>
      </w:tr>
      <w:tr w:rsidR="00D25B5D" w:rsidRPr="00BB3890" w:rsidTr="00D25B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Urología</w:t>
            </w:r>
          </w:p>
        </w:tc>
        <w:tc>
          <w:tcPr>
            <w:tcW w:w="3305" w:type="dxa"/>
          </w:tcPr>
          <w:p w:rsidR="00D25B5D" w:rsidRPr="00BB3890" w:rsidRDefault="00D25B5D" w:rsidP="0087782E">
            <w:pPr>
              <w:spacing w:line="276" w:lineRule="auto"/>
              <w:cnfStyle w:val="000000010000" w:firstRow="0" w:lastRow="0" w:firstColumn="0" w:lastColumn="0" w:oddVBand="0" w:evenVBand="0" w:oddHBand="0" w:evenHBand="1" w:firstRowFirstColumn="0" w:firstRowLastColumn="0" w:lastRowFirstColumn="0" w:lastRowLastColumn="0"/>
            </w:pPr>
            <w:r w:rsidRPr="00BB3890">
              <w:t>Dr. ROLDAN, Miguel</w:t>
            </w:r>
          </w:p>
        </w:tc>
      </w:tr>
      <w:tr w:rsidR="00D25B5D" w:rsidRPr="00BB3890" w:rsidTr="00D25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Podología</w:t>
            </w:r>
          </w:p>
        </w:tc>
        <w:tc>
          <w:tcPr>
            <w:tcW w:w="3305" w:type="dxa"/>
          </w:tcPr>
          <w:p w:rsidR="00D25B5D" w:rsidRPr="00BB3890" w:rsidRDefault="00D25B5D" w:rsidP="0087782E">
            <w:pPr>
              <w:spacing w:line="276" w:lineRule="auto"/>
              <w:cnfStyle w:val="000000100000" w:firstRow="0" w:lastRow="0" w:firstColumn="0" w:lastColumn="0" w:oddVBand="0" w:evenVBand="0" w:oddHBand="1" w:evenHBand="0" w:firstRowFirstColumn="0" w:firstRowLastColumn="0" w:lastRowFirstColumn="0" w:lastRowLastColumn="0"/>
            </w:pPr>
            <w:r w:rsidRPr="00BB3890">
              <w:t>Sr. SANGUINETTI, Juan Carlos</w:t>
            </w:r>
          </w:p>
        </w:tc>
      </w:tr>
      <w:tr w:rsidR="00D25B5D" w:rsidRPr="00BB3890" w:rsidTr="00D25B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Reumatología</w:t>
            </w:r>
          </w:p>
        </w:tc>
        <w:tc>
          <w:tcPr>
            <w:tcW w:w="3305" w:type="dxa"/>
          </w:tcPr>
          <w:p w:rsidR="00D25B5D" w:rsidRPr="00BB3890" w:rsidRDefault="00D25B5D" w:rsidP="0087782E">
            <w:pPr>
              <w:spacing w:line="276" w:lineRule="auto"/>
              <w:cnfStyle w:val="000000010000" w:firstRow="0" w:lastRow="0" w:firstColumn="0" w:lastColumn="0" w:oddVBand="0" w:evenVBand="0" w:oddHBand="0" w:evenHBand="1" w:firstRowFirstColumn="0" w:firstRowLastColumn="0" w:lastRowFirstColumn="0" w:lastRowLastColumn="0"/>
            </w:pPr>
            <w:r w:rsidRPr="00BB3890">
              <w:t xml:space="preserve">Dra. CUSUMANO, </w:t>
            </w:r>
            <w:proofErr w:type="spellStart"/>
            <w:r w:rsidRPr="00BB3890">
              <w:t>Nelida</w:t>
            </w:r>
            <w:proofErr w:type="spellEnd"/>
          </w:p>
        </w:tc>
      </w:tr>
      <w:tr w:rsidR="00D25B5D" w:rsidRPr="00BB3890" w:rsidTr="00D25B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CA07C5" w:rsidP="0087782E">
            <w:pPr>
              <w:spacing w:line="276" w:lineRule="auto"/>
              <w:rPr>
                <w:b w:val="0"/>
              </w:rPr>
            </w:pPr>
            <w:r w:rsidRPr="00BB3890">
              <w:t>Gastroenterólogo</w:t>
            </w:r>
          </w:p>
        </w:tc>
        <w:tc>
          <w:tcPr>
            <w:tcW w:w="3305" w:type="dxa"/>
          </w:tcPr>
          <w:p w:rsidR="00D25B5D" w:rsidRPr="00BB3890" w:rsidRDefault="00D25B5D" w:rsidP="0087782E">
            <w:pPr>
              <w:spacing w:line="276" w:lineRule="auto"/>
              <w:cnfStyle w:val="000000100000" w:firstRow="0" w:lastRow="0" w:firstColumn="0" w:lastColumn="0" w:oddVBand="0" w:evenVBand="0" w:oddHBand="1" w:evenHBand="0" w:firstRowFirstColumn="0" w:firstRowLastColumn="0" w:lastRowFirstColumn="0" w:lastRowLastColumn="0"/>
            </w:pPr>
            <w:r w:rsidRPr="00BB3890">
              <w:t>Dr. LEVIN, Alberto</w:t>
            </w:r>
          </w:p>
        </w:tc>
      </w:tr>
      <w:tr w:rsidR="00D25B5D" w:rsidRPr="00BB3890" w:rsidTr="00D25B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90" w:type="dxa"/>
          </w:tcPr>
          <w:p w:rsidR="00D25B5D" w:rsidRPr="006A31D3" w:rsidRDefault="00D25B5D" w:rsidP="0087782E">
            <w:pPr>
              <w:spacing w:line="276" w:lineRule="auto"/>
              <w:rPr>
                <w:b w:val="0"/>
              </w:rPr>
            </w:pPr>
            <w:r w:rsidRPr="00BB3890">
              <w:t>Podología</w:t>
            </w:r>
          </w:p>
        </w:tc>
        <w:tc>
          <w:tcPr>
            <w:tcW w:w="3305" w:type="dxa"/>
          </w:tcPr>
          <w:p w:rsidR="00D25B5D" w:rsidRPr="00BB3890" w:rsidRDefault="00D25B5D" w:rsidP="0087782E">
            <w:pPr>
              <w:spacing w:line="276" w:lineRule="auto"/>
              <w:cnfStyle w:val="000000010000" w:firstRow="0" w:lastRow="0" w:firstColumn="0" w:lastColumn="0" w:oddVBand="0" w:evenVBand="0" w:oddHBand="0" w:evenHBand="1" w:firstRowFirstColumn="0" w:firstRowLastColumn="0" w:lastRowFirstColumn="0" w:lastRowLastColumn="0"/>
            </w:pPr>
            <w:r w:rsidRPr="00BB3890">
              <w:t>Sr. SANGUINETTI, Juan Aldo</w:t>
            </w:r>
          </w:p>
        </w:tc>
      </w:tr>
    </w:tbl>
    <w:p w:rsidR="00CA07C5" w:rsidRPr="00BB3890" w:rsidRDefault="00CA07C5" w:rsidP="000D5DA5"/>
    <w:p w:rsidR="000D5DA5" w:rsidRPr="00BB3890" w:rsidRDefault="00CA07C5" w:rsidP="000D5DA5">
      <w:r w:rsidRPr="00BB3890">
        <w:lastRenderedPageBreak/>
        <w:t>La institución se encuentra situada en un barrio poblado por una clase media trabajadora y se caracteriza por tener una gran actividad comercial, que se vio en pujante crecimiento en los últimos años a causa de la instalación  de dos Shoppings en la zona.</w:t>
      </w:r>
    </w:p>
    <w:p w:rsidR="00CA07C5" w:rsidRPr="00BB3890" w:rsidRDefault="00CA07C5" w:rsidP="000D5DA5">
      <w:r w:rsidRPr="006A31D3">
        <w:rPr>
          <w:noProof/>
          <w:lang w:val="en-US" w:bidi="ar-SA"/>
        </w:rPr>
        <w:drawing>
          <wp:inline distT="0" distB="0" distL="0" distR="0" wp14:anchorId="2E3AFDEE" wp14:editId="282C53E7">
            <wp:extent cx="6140741" cy="2503447"/>
            <wp:effectExtent l="152400" t="152400" r="165100" b="163830"/>
            <wp:docPr id="14" name="Picture 14" descr="D:\Documents\Projects\uai-sap\PM\local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Projects\uai-sap\PM\localizacion.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22741" r="-2"/>
                    <a:stretch/>
                  </pic:blipFill>
                  <pic:spPr bwMode="auto">
                    <a:xfrm>
                      <a:off x="0" y="0"/>
                      <a:ext cx="6140626" cy="25034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A07C5" w:rsidRPr="00BB3890" w:rsidRDefault="00CA07C5" w:rsidP="00CA07C5">
      <w:r w:rsidRPr="00BB3890">
        <w:t>En cuanto al aspecto edilicio, la clínica cuenta con una serie de consultorios, cinco en total, un consultorio odontológico, un laboratorio para análisis Bioquímicos y un pequeño quirófano</w:t>
      </w:r>
      <w:r w:rsidR="00257B24" w:rsidRPr="00BB3890">
        <w:t>, todo situado en planta baja. A continuación s</w:t>
      </w:r>
      <w:r w:rsidRPr="00BB3890">
        <w:t>e adjunta a continuación un croquis del plano de la Organización.</w:t>
      </w:r>
    </w:p>
    <w:p w:rsidR="00CA07C5" w:rsidRPr="00BB3890" w:rsidRDefault="00257B24" w:rsidP="000D5DA5">
      <w:r w:rsidRPr="006A31D3">
        <w:rPr>
          <w:noProof/>
          <w:lang w:val="en-US" w:bidi="ar-SA"/>
        </w:rPr>
        <w:drawing>
          <wp:inline distT="0" distB="0" distL="0" distR="0" wp14:anchorId="479B807C" wp14:editId="339CFE66">
            <wp:extent cx="6099048" cy="2878151"/>
            <wp:effectExtent l="152400" t="152400" r="168910" b="1701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rot="10800000">
                      <a:off x="0" y="0"/>
                      <a:ext cx="6113116" cy="28847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C4E4B" w:rsidRPr="00BB3890" w:rsidRDefault="003C4E4B" w:rsidP="003C4E4B">
      <w:pPr>
        <w:pStyle w:val="Heading3"/>
      </w:pPr>
      <w:bookmarkStart w:id="457" w:name="_Toc274760666"/>
      <w:r w:rsidRPr="00BB3890">
        <w:rPr>
          <w:rPrChange w:id="458" w:author="Walter Poch" w:date="2010-10-12T19:57:00Z">
            <w:rPr>
              <w:i w:val="0"/>
              <w:iCs w:val="0"/>
              <w:smallCaps w:val="0"/>
              <w:spacing w:val="0"/>
              <w:sz w:val="22"/>
              <w:szCs w:val="22"/>
            </w:rPr>
          </w:rPrChange>
        </w:rPr>
        <w:t>Organigrama</w:t>
      </w:r>
      <w:bookmarkEnd w:id="457"/>
    </w:p>
    <w:p w:rsidR="003C4E4B" w:rsidRPr="00BB3890" w:rsidRDefault="003C4E4B" w:rsidP="003C4E4B">
      <w:r w:rsidRPr="00BB3890">
        <w:lastRenderedPageBreak/>
        <w:t xml:space="preserve">En cuanto a su organización jerárquica, podemos decir que la clínica está formada por un Consejo Directivo, el cual está integrado por cinco socios y constituye el órgano directivo de la Institución. Uno de los socios que forma parte del Consejo Directivo desempeña el papel de Director Administrativo (Marta Figueroa – Odontóloga) y   otro de ellos desempeña el papel de Director Médico (Alicia </w:t>
      </w:r>
      <w:proofErr w:type="spellStart"/>
      <w:r w:rsidRPr="00BB3890">
        <w:t>Abbonizio</w:t>
      </w:r>
      <w:proofErr w:type="spellEnd"/>
      <w:r w:rsidRPr="00BB3890">
        <w:t xml:space="preserve"> – Clínica Geriatra). </w:t>
      </w:r>
    </w:p>
    <w:p w:rsidR="003C4E4B" w:rsidRPr="00BB3890" w:rsidRDefault="003C4E4B" w:rsidP="003C4E4B">
      <w:r w:rsidRPr="00BB3890">
        <w:t>Del Director Administrativo dependen el área de Secretaria, formada por dos empleados, y el área de Mantenimiento y Limpieza, formada por dos empleados. Uno de los empleados de secretaría (Secretaría del Turno matutino) desempeña al mismo tiempo el rol de empleada administrativa</w:t>
      </w:r>
    </w:p>
    <w:p w:rsidR="003C4E4B" w:rsidRPr="00BB3890" w:rsidRDefault="003C4E4B" w:rsidP="003C4E4B">
      <w:r w:rsidRPr="00BB3890">
        <w:t>En la clínica atienden 24 Médicos Especialistas (por ejemplo: Cardiólogo), incluyendo los 5 que forman parte del Consejo Directivo, y 12 Profesionales de la Salud (por ejemplo: Odontólogo, Podólogo).</w:t>
      </w:r>
    </w:p>
    <w:p w:rsidR="00257B24" w:rsidRPr="00BB3890" w:rsidRDefault="003C4E4B" w:rsidP="003C4E4B">
      <w:r w:rsidRPr="00BB3890">
        <w:t>Las Obras Sociales, mutuales o prepagas que atienden pueden ser solo aquellas con las cuales la institución ha establecido algún convenio en forma directa o aquellas que se facturan a través de la Asociación Médica. En caso de que un profesional, que ya está alquilando un consultorio, quisiera atender por una Obra Social, mutual o prepaga específica que no se factura por Asociación Médica o no tiene convenio directo con la Clínica, debe elevar la petición ante el Director Médico quien la plantea al Consejo Directivo, el cual determina si se permite o no al profesional atender en la institución por la Obra Social, mutual o prepaga solicitada.</w:t>
      </w:r>
    </w:p>
    <w:p w:rsidR="003C4E4B" w:rsidRPr="00BB3890" w:rsidRDefault="003C4E4B" w:rsidP="003C4E4B">
      <w:r w:rsidRPr="006A31D3">
        <w:rPr>
          <w:noProof/>
          <w:lang w:val="en-US" w:bidi="ar-SA"/>
        </w:rPr>
        <w:drawing>
          <wp:inline distT="0" distB="0" distL="0" distR="0" wp14:anchorId="28D8515E" wp14:editId="0DB6537A">
            <wp:extent cx="6025896" cy="3255264"/>
            <wp:effectExtent l="0" t="0" r="32385" b="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3C4E4B" w:rsidRPr="00BB3890" w:rsidRDefault="003C4E4B" w:rsidP="003C4E4B">
      <w:pPr>
        <w:pStyle w:val="Heading4"/>
      </w:pPr>
      <w:r w:rsidRPr="00BB3890">
        <w:rPr>
          <w:rPrChange w:id="459" w:author="Walter Poch" w:date="2010-10-12T19:57:00Z">
            <w:rPr>
              <w:b w:val="0"/>
              <w:bCs w:val="0"/>
              <w:spacing w:val="0"/>
              <w:sz w:val="22"/>
              <w:szCs w:val="22"/>
            </w:rPr>
          </w:rPrChange>
        </w:rPr>
        <w:t>Puestos de Trabajo y Funciones</w:t>
      </w:r>
    </w:p>
    <w:p w:rsidR="003C4E4B" w:rsidRPr="00BB3890" w:rsidRDefault="003C4E4B" w:rsidP="003C4E4B">
      <w:r w:rsidRPr="00BB3890">
        <w:t xml:space="preserve">El Consejo Directivo se encarga, entre otras cosas de: </w:t>
      </w:r>
    </w:p>
    <w:p w:rsidR="003C4E4B" w:rsidRPr="00BB3890" w:rsidRDefault="003C4E4B" w:rsidP="003C4E4B">
      <w:pPr>
        <w:pStyle w:val="ListParagraph"/>
        <w:numPr>
          <w:ilvl w:val="0"/>
          <w:numId w:val="20"/>
        </w:numPr>
      </w:pPr>
      <w:r w:rsidRPr="00BB3890">
        <w:t xml:space="preserve">Decidir a qué médicos se les va a alquilar los consultorios de la clínica. </w:t>
      </w:r>
    </w:p>
    <w:p w:rsidR="003C4E4B" w:rsidRPr="00BB3890" w:rsidRDefault="003C4E4B" w:rsidP="003C4E4B">
      <w:pPr>
        <w:pStyle w:val="ListParagraph"/>
        <w:numPr>
          <w:ilvl w:val="0"/>
          <w:numId w:val="20"/>
        </w:numPr>
      </w:pPr>
      <w:r w:rsidRPr="00BB3890">
        <w:lastRenderedPageBreak/>
        <w:t>Define normas y políticas de trabajo.</w:t>
      </w:r>
    </w:p>
    <w:p w:rsidR="003C4E4B" w:rsidRPr="00BB3890" w:rsidRDefault="003C4E4B" w:rsidP="003C4E4B">
      <w:pPr>
        <w:pStyle w:val="ListParagraph"/>
        <w:numPr>
          <w:ilvl w:val="0"/>
          <w:numId w:val="20"/>
        </w:numPr>
      </w:pPr>
      <w:r w:rsidRPr="00BB3890">
        <w:t>Negocia los honorarios de los Asesores externos.</w:t>
      </w:r>
    </w:p>
    <w:p w:rsidR="003C4E4B" w:rsidRPr="00BB3890" w:rsidRDefault="003C4E4B" w:rsidP="003C4E4B">
      <w:pPr>
        <w:pStyle w:val="ListParagraph"/>
        <w:numPr>
          <w:ilvl w:val="0"/>
          <w:numId w:val="20"/>
        </w:numPr>
      </w:pPr>
      <w:r w:rsidRPr="00BB3890">
        <w:t>Negocia los contratos de servicio con otras empresas e instituciones.</w:t>
      </w:r>
    </w:p>
    <w:p w:rsidR="003C4E4B" w:rsidRPr="00BB3890" w:rsidRDefault="003C4E4B" w:rsidP="003C4E4B">
      <w:pPr>
        <w:pStyle w:val="ListParagraph"/>
        <w:numPr>
          <w:ilvl w:val="0"/>
          <w:numId w:val="20"/>
        </w:numPr>
      </w:pPr>
      <w:r w:rsidRPr="00BB3890">
        <w:t xml:space="preserve">Evalúa las peticiones de inclusión de servicios no convencionales. </w:t>
      </w:r>
    </w:p>
    <w:p w:rsidR="003C4E4B" w:rsidRPr="00BB3890" w:rsidRDefault="003C4E4B" w:rsidP="003C4E4B">
      <w:r w:rsidRPr="00BB3890">
        <w:t>El Director Administrativo se encarga de:</w:t>
      </w:r>
    </w:p>
    <w:p w:rsidR="003C4E4B" w:rsidRPr="00BB3890" w:rsidRDefault="003C4E4B" w:rsidP="003C4E4B">
      <w:pPr>
        <w:pStyle w:val="ListParagraph"/>
        <w:numPr>
          <w:ilvl w:val="0"/>
          <w:numId w:val="19"/>
        </w:numPr>
      </w:pPr>
      <w:r w:rsidRPr="00BB3890">
        <w:t>Manejar todo lo referido a los sueldos y jornales de los empleados</w:t>
      </w:r>
    </w:p>
    <w:p w:rsidR="003C4E4B" w:rsidRPr="00BB3890" w:rsidRDefault="003C4E4B" w:rsidP="003C4E4B">
      <w:pPr>
        <w:pStyle w:val="ListParagraph"/>
        <w:numPr>
          <w:ilvl w:val="0"/>
          <w:numId w:val="19"/>
        </w:numPr>
      </w:pPr>
      <w:r w:rsidRPr="00BB3890">
        <w:t>Gestiona la compra de los materiales que se utilizan periódicamente en la clínica (Por ejemplo: elementos de limpieza)</w:t>
      </w:r>
    </w:p>
    <w:p w:rsidR="003C4E4B" w:rsidRPr="00BB3890" w:rsidRDefault="003C4E4B" w:rsidP="003C4E4B">
      <w:pPr>
        <w:pStyle w:val="ListParagraph"/>
        <w:numPr>
          <w:ilvl w:val="0"/>
          <w:numId w:val="19"/>
        </w:numPr>
      </w:pPr>
      <w:r w:rsidRPr="00BB3890">
        <w:t>Maneja la situación contable e impositiva junto con el contador externo.</w:t>
      </w:r>
    </w:p>
    <w:p w:rsidR="003C4E4B" w:rsidRPr="00BB3890" w:rsidRDefault="003C4E4B" w:rsidP="003C4E4B">
      <w:pPr>
        <w:pStyle w:val="ListParagraph"/>
        <w:numPr>
          <w:ilvl w:val="0"/>
          <w:numId w:val="19"/>
        </w:numPr>
      </w:pPr>
      <w:r w:rsidRPr="00BB3890">
        <w:t>Efectúa la liquidación mensual de los cargos a facturar a los profesionales que prestan servicio en el ámbito de la institución por el alquiler de los consultorios.</w:t>
      </w:r>
    </w:p>
    <w:p w:rsidR="003C4E4B" w:rsidRPr="00BB3890" w:rsidRDefault="003C4E4B" w:rsidP="003C4E4B">
      <w:pPr>
        <w:pStyle w:val="ListParagraph"/>
        <w:numPr>
          <w:ilvl w:val="0"/>
          <w:numId w:val="19"/>
        </w:numPr>
      </w:pPr>
      <w:r w:rsidRPr="00BB3890">
        <w:t>Controla los pagos de los alquileres</w:t>
      </w:r>
    </w:p>
    <w:p w:rsidR="003C4E4B" w:rsidRPr="00BB3890" w:rsidRDefault="003C4E4B" w:rsidP="003C4E4B">
      <w:r w:rsidRPr="00BB3890">
        <w:t>El Director Médico se encarga de:</w:t>
      </w:r>
    </w:p>
    <w:p w:rsidR="003C4E4B" w:rsidRPr="00BB3890" w:rsidRDefault="003C4E4B" w:rsidP="003C4E4B">
      <w:pPr>
        <w:pStyle w:val="ListParagraph"/>
        <w:numPr>
          <w:ilvl w:val="0"/>
          <w:numId w:val="17"/>
        </w:numPr>
      </w:pPr>
      <w:r w:rsidRPr="00BB3890">
        <w:t>Representar a la institución ante el Colegio Médico y ante otras instituciones con las cuales la clínica mantiene relaciones y convenios.</w:t>
      </w:r>
    </w:p>
    <w:p w:rsidR="003C4E4B" w:rsidRPr="00BB3890" w:rsidRDefault="003C4E4B" w:rsidP="003C4E4B">
      <w:pPr>
        <w:pStyle w:val="ListParagraph"/>
        <w:numPr>
          <w:ilvl w:val="0"/>
          <w:numId w:val="17"/>
        </w:numPr>
      </w:pPr>
      <w:r w:rsidRPr="00BB3890">
        <w:t>Controlar el acondicionamiento adecuado de los mismos, ya que deben cumplir con ciertos requisitos para estar habilitados por la Asociación Médica</w:t>
      </w:r>
    </w:p>
    <w:p w:rsidR="003C4E4B" w:rsidRPr="00BB3890" w:rsidRDefault="003C4E4B" w:rsidP="003C4E4B">
      <w:pPr>
        <w:pStyle w:val="ListParagraph"/>
        <w:numPr>
          <w:ilvl w:val="0"/>
          <w:numId w:val="17"/>
        </w:numPr>
      </w:pPr>
      <w:r w:rsidRPr="00BB3890">
        <w:t>Controla la asistencia de los profesionales, según la diagramación preestablecida.</w:t>
      </w:r>
    </w:p>
    <w:p w:rsidR="003C4E4B" w:rsidRPr="00BB3890" w:rsidRDefault="003C4E4B" w:rsidP="003C4E4B">
      <w:pPr>
        <w:pStyle w:val="ListParagraph"/>
        <w:numPr>
          <w:ilvl w:val="0"/>
          <w:numId w:val="17"/>
        </w:numPr>
      </w:pPr>
      <w:r w:rsidRPr="00BB3890">
        <w:t>Controlar que el seguro de mala praxis de los profesionales y sus matrículas esté actualizado, es decir, que cumplan con los requisitos legales para ejercer</w:t>
      </w:r>
    </w:p>
    <w:p w:rsidR="003C4E4B" w:rsidRPr="00BB3890" w:rsidRDefault="003C4E4B" w:rsidP="003C4E4B">
      <w:pPr>
        <w:pStyle w:val="ListParagraph"/>
        <w:numPr>
          <w:ilvl w:val="0"/>
          <w:numId w:val="17"/>
        </w:numPr>
      </w:pPr>
      <w:r w:rsidRPr="00BB3890">
        <w:t>Suscribe los convenios de prestaciones de servicios médicos, bioquímicos, odontológicos y paramédicos con las distintas mutuales, prepagas y obras sociales.</w:t>
      </w:r>
    </w:p>
    <w:p w:rsidR="003C4E4B" w:rsidRPr="00BB3890" w:rsidRDefault="003C4E4B" w:rsidP="003C4E4B">
      <w:pPr>
        <w:pStyle w:val="ListParagraph"/>
        <w:numPr>
          <w:ilvl w:val="0"/>
          <w:numId w:val="17"/>
        </w:numPr>
      </w:pPr>
      <w:r w:rsidRPr="00BB3890">
        <w:t>Aprueba modificaciones de disponibilidad de Agenda de los profesionales</w:t>
      </w:r>
    </w:p>
    <w:p w:rsidR="003C4E4B" w:rsidRPr="00BB3890" w:rsidRDefault="003C4E4B" w:rsidP="003C4E4B">
      <w:r w:rsidRPr="00BB3890">
        <w:t>Secretaria se encarga de:</w:t>
      </w:r>
    </w:p>
    <w:p w:rsidR="003C4E4B" w:rsidRPr="00BB3890" w:rsidRDefault="003C4E4B" w:rsidP="003C4E4B">
      <w:pPr>
        <w:pStyle w:val="ListParagraph"/>
        <w:numPr>
          <w:ilvl w:val="0"/>
          <w:numId w:val="21"/>
        </w:numPr>
      </w:pPr>
      <w:r w:rsidRPr="00BB3890">
        <w:t>Asignar y cancela  turnos a los pacientes cuando estos o el profesional lo solicite.</w:t>
      </w:r>
    </w:p>
    <w:p w:rsidR="003C4E4B" w:rsidRPr="00BB3890" w:rsidRDefault="003C4E4B" w:rsidP="003C4E4B">
      <w:pPr>
        <w:pStyle w:val="ListParagraph"/>
        <w:numPr>
          <w:ilvl w:val="0"/>
          <w:numId w:val="21"/>
        </w:numPr>
      </w:pPr>
      <w:r w:rsidRPr="00BB3890">
        <w:t>Cobrar a los pacientes cada vez que van a la clínica para atenderse.</w:t>
      </w:r>
    </w:p>
    <w:p w:rsidR="003C4E4B" w:rsidRPr="00BB3890" w:rsidRDefault="003C4E4B" w:rsidP="003C4E4B">
      <w:pPr>
        <w:pStyle w:val="ListParagraph"/>
        <w:numPr>
          <w:ilvl w:val="0"/>
          <w:numId w:val="21"/>
        </w:numPr>
      </w:pPr>
      <w:r w:rsidRPr="00BB3890">
        <w:t>Comunica a los pacientes la cancelación de turnos ordenada por un médico.</w:t>
      </w:r>
    </w:p>
    <w:p w:rsidR="003C4E4B" w:rsidRPr="00BB3890" w:rsidRDefault="003C4E4B" w:rsidP="003C4E4B">
      <w:pPr>
        <w:pStyle w:val="ListParagraph"/>
        <w:numPr>
          <w:ilvl w:val="0"/>
          <w:numId w:val="21"/>
        </w:numPr>
      </w:pPr>
      <w:r w:rsidRPr="00BB3890">
        <w:t>Tiene a cargo la administración del archivo físico de HC.</w:t>
      </w:r>
    </w:p>
    <w:p w:rsidR="003C4E4B" w:rsidRPr="00BB3890" w:rsidRDefault="003C4E4B" w:rsidP="003C4E4B">
      <w:pPr>
        <w:pStyle w:val="ListParagraph"/>
        <w:numPr>
          <w:ilvl w:val="0"/>
          <w:numId w:val="21"/>
        </w:numPr>
      </w:pPr>
      <w:r w:rsidRPr="00BB3890">
        <w:t>Entrega de recetas y  análisis bioquímicos.</w:t>
      </w:r>
    </w:p>
    <w:p w:rsidR="003C4E4B" w:rsidRPr="00BB3890" w:rsidRDefault="003C4E4B" w:rsidP="003C4E4B">
      <w:pPr>
        <w:pStyle w:val="ListParagraph"/>
        <w:numPr>
          <w:ilvl w:val="0"/>
          <w:numId w:val="21"/>
        </w:numPr>
      </w:pPr>
      <w:r w:rsidRPr="00BB3890">
        <w:t>Tareas de telefonista.</w:t>
      </w:r>
    </w:p>
    <w:p w:rsidR="003C4E4B" w:rsidRPr="00BB3890" w:rsidRDefault="003C4E4B" w:rsidP="003C4E4B">
      <w:pPr>
        <w:pStyle w:val="ListParagraph"/>
        <w:numPr>
          <w:ilvl w:val="0"/>
          <w:numId w:val="21"/>
        </w:numPr>
      </w:pPr>
      <w:r w:rsidRPr="00BB3890">
        <w:t>Ejecuta las modificaciones de Agenda de los profesionales.</w:t>
      </w:r>
    </w:p>
    <w:p w:rsidR="003C4E4B" w:rsidRPr="00BB3890" w:rsidRDefault="003C4E4B" w:rsidP="003C4E4B">
      <w:pPr>
        <w:pStyle w:val="ListParagraph"/>
        <w:numPr>
          <w:ilvl w:val="0"/>
          <w:numId w:val="21"/>
        </w:numPr>
      </w:pPr>
      <w:r w:rsidRPr="00BB3890">
        <w:t>Actualiza las obras sociales con las que trabaja el profesional</w:t>
      </w:r>
    </w:p>
    <w:p w:rsidR="003C4E4B" w:rsidRPr="00BB3890" w:rsidRDefault="003C4E4B" w:rsidP="003C4E4B">
      <w:r w:rsidRPr="00BB3890">
        <w:t>Empleada Administrativa se encarga de:</w:t>
      </w:r>
    </w:p>
    <w:p w:rsidR="003C4E4B" w:rsidRPr="00BB3890" w:rsidRDefault="003C4E4B" w:rsidP="003C4E4B">
      <w:pPr>
        <w:pStyle w:val="ListParagraph"/>
        <w:numPr>
          <w:ilvl w:val="0"/>
          <w:numId w:val="23"/>
        </w:numPr>
      </w:pPr>
      <w:r w:rsidRPr="00BB3890">
        <w:t>Llevar a cabo la facturación de los convenios privados con obras sociales, prepagas y mutuales.</w:t>
      </w:r>
    </w:p>
    <w:p w:rsidR="003C4E4B" w:rsidRPr="00BB3890" w:rsidRDefault="003C4E4B" w:rsidP="003C4E4B">
      <w:pPr>
        <w:pStyle w:val="ListParagraph"/>
        <w:numPr>
          <w:ilvl w:val="0"/>
          <w:numId w:val="23"/>
        </w:numPr>
      </w:pPr>
      <w:r w:rsidRPr="00BB3890">
        <w:t>Efectiviza la cobranza de los alquileres de los profesionales.</w:t>
      </w:r>
    </w:p>
    <w:p w:rsidR="003C4E4B" w:rsidRPr="00BB3890" w:rsidRDefault="003C4E4B" w:rsidP="003C4E4B">
      <w:pPr>
        <w:pStyle w:val="ListParagraph"/>
        <w:numPr>
          <w:ilvl w:val="0"/>
          <w:numId w:val="23"/>
        </w:numPr>
      </w:pPr>
      <w:r w:rsidRPr="00BB3890">
        <w:lastRenderedPageBreak/>
        <w:t>Es la encargada de llevar a cabo las compras de la institución.</w:t>
      </w:r>
    </w:p>
    <w:p w:rsidR="003C4E4B" w:rsidRPr="00BB3890" w:rsidRDefault="003C4E4B" w:rsidP="003C4E4B">
      <w:pPr>
        <w:pStyle w:val="ListParagraph"/>
        <w:numPr>
          <w:ilvl w:val="0"/>
          <w:numId w:val="23"/>
        </w:numPr>
      </w:pPr>
      <w:r w:rsidRPr="00BB3890">
        <w:t>Colabora con el Director administrativo y el contador externo en la realización de la contabilidad de la institución.</w:t>
      </w:r>
    </w:p>
    <w:p w:rsidR="003C4E4B" w:rsidRPr="00BB3890" w:rsidRDefault="003C4E4B" w:rsidP="003C4E4B">
      <w:r w:rsidRPr="00BB3890">
        <w:t xml:space="preserve">Las Funciones del área de Mantenimiento y Limpieza así como las funciones de los Médicos Especialistas y de los Profesionales de la Salud se deducen del nombre de cada uno esos sectores. </w:t>
      </w:r>
    </w:p>
    <w:p w:rsidR="003C4E4B" w:rsidRPr="00BB3890" w:rsidRDefault="00264DCE" w:rsidP="00264DCE">
      <w:pPr>
        <w:pStyle w:val="Heading3"/>
      </w:pPr>
      <w:bookmarkStart w:id="460" w:name="_Toc274760667"/>
      <w:r w:rsidRPr="00BB3890">
        <w:rPr>
          <w:rPrChange w:id="461" w:author="Walter Poch" w:date="2010-10-12T19:57:00Z">
            <w:rPr>
              <w:i w:val="0"/>
              <w:iCs w:val="0"/>
              <w:smallCaps w:val="0"/>
              <w:spacing w:val="0"/>
              <w:sz w:val="22"/>
              <w:szCs w:val="22"/>
            </w:rPr>
          </w:rPrChange>
        </w:rPr>
        <w:t>Objetivos Y Metas De La Organización</w:t>
      </w:r>
      <w:bookmarkEnd w:id="460"/>
    </w:p>
    <w:p w:rsidR="00264DCE" w:rsidRPr="00BB3890" w:rsidRDefault="00264DCE" w:rsidP="00264DCE">
      <w:pPr>
        <w:pStyle w:val="Heading4"/>
      </w:pPr>
      <w:r w:rsidRPr="00BB3890">
        <w:rPr>
          <w:rPrChange w:id="462" w:author="Walter Poch" w:date="2010-10-12T19:57:00Z">
            <w:rPr>
              <w:b w:val="0"/>
              <w:bCs w:val="0"/>
              <w:spacing w:val="0"/>
              <w:sz w:val="22"/>
              <w:szCs w:val="22"/>
            </w:rPr>
          </w:rPrChange>
        </w:rPr>
        <w:t>Objetivos y Metas de la Organización en el corto y mediano plazo</w:t>
      </w:r>
    </w:p>
    <w:p w:rsidR="00261A2B" w:rsidRPr="00BB3890" w:rsidRDefault="00261A2B" w:rsidP="00264DCE">
      <w:pPr>
        <w:pStyle w:val="ListParagraph"/>
        <w:numPr>
          <w:ilvl w:val="0"/>
          <w:numId w:val="30"/>
        </w:numPr>
      </w:pPr>
      <w:r w:rsidRPr="00BB3890">
        <w:t>Aumentar el número de pacientes no pertenecientes a la tercera edad.</w:t>
      </w:r>
    </w:p>
    <w:p w:rsidR="00261A2B" w:rsidRPr="00BB3890" w:rsidRDefault="00261A2B" w:rsidP="00264DCE">
      <w:pPr>
        <w:pStyle w:val="ListParagraph"/>
        <w:numPr>
          <w:ilvl w:val="0"/>
          <w:numId w:val="30"/>
        </w:numPr>
      </w:pPr>
      <w:r w:rsidRPr="00BB3890">
        <w:t xml:space="preserve">Incrementar el número de pacientes de las obras sociales OSDE y </w:t>
      </w:r>
      <w:proofErr w:type="spellStart"/>
      <w:r w:rsidRPr="00BB3890">
        <w:t>Swiss</w:t>
      </w:r>
      <w:proofErr w:type="spellEnd"/>
      <w:r w:rsidRPr="00BB3890">
        <w:t xml:space="preserve"> Medical SA.</w:t>
      </w:r>
    </w:p>
    <w:p w:rsidR="00264DCE" w:rsidRPr="00BB3890" w:rsidRDefault="00264DCE" w:rsidP="00264DCE">
      <w:pPr>
        <w:pStyle w:val="ListParagraph"/>
        <w:numPr>
          <w:ilvl w:val="0"/>
          <w:numId w:val="30"/>
        </w:numPr>
      </w:pPr>
      <w:r w:rsidRPr="00BB3890">
        <w:t>Agilizar la consulta por parte de la secretaria acerca de los turnos disponibles a través de la implementación de un sistema informático.</w:t>
      </w:r>
    </w:p>
    <w:p w:rsidR="00264DCE" w:rsidRPr="00BB3890" w:rsidRDefault="00264DCE" w:rsidP="00264DCE">
      <w:pPr>
        <w:pStyle w:val="ListParagraph"/>
        <w:numPr>
          <w:ilvl w:val="0"/>
          <w:numId w:val="30"/>
        </w:numPr>
      </w:pPr>
      <w:r w:rsidRPr="00BB3890">
        <w:t xml:space="preserve">Facilitar a los profesionales las tareas de atención a los pacientes permitiendo consultar un breve resumen de sus antecedentes clínicos </w:t>
      </w:r>
      <w:r w:rsidR="00261A2B" w:rsidRPr="00BB3890">
        <w:t>más</w:t>
      </w:r>
      <w:r w:rsidRPr="00BB3890">
        <w:t xml:space="preserve"> destacados.</w:t>
      </w:r>
    </w:p>
    <w:p w:rsidR="00264DCE" w:rsidRPr="00BB3890" w:rsidRDefault="00264DCE" w:rsidP="00264DCE">
      <w:pPr>
        <w:pStyle w:val="ListParagraph"/>
        <w:numPr>
          <w:ilvl w:val="0"/>
          <w:numId w:val="30"/>
        </w:numPr>
      </w:pPr>
      <w:r w:rsidRPr="00BB3890">
        <w:t>Controlar de forma clara el cobro a los pacientes, informando a cada médico lo abonado por el cliente y generando un listado de rendición al final del día.</w:t>
      </w:r>
    </w:p>
    <w:p w:rsidR="00264DCE" w:rsidRPr="00BB3890" w:rsidRDefault="00264DCE" w:rsidP="00264DCE">
      <w:pPr>
        <w:pStyle w:val="ListParagraph"/>
        <w:numPr>
          <w:ilvl w:val="0"/>
          <w:numId w:val="30"/>
        </w:numPr>
      </w:pPr>
      <w:r w:rsidRPr="00BB3890">
        <w:t>Mejorar el aspecto edilicio de la institución.</w:t>
      </w:r>
    </w:p>
    <w:p w:rsidR="00264DCE" w:rsidRPr="00BB3890" w:rsidRDefault="00264DCE" w:rsidP="00264DCE">
      <w:pPr>
        <w:pStyle w:val="ListParagraph"/>
        <w:numPr>
          <w:ilvl w:val="0"/>
          <w:numId w:val="30"/>
        </w:numPr>
      </w:pPr>
      <w:r w:rsidRPr="00BB3890">
        <w:t>Agilizar la liquidación y cobranza a las Obras Sociales, mutuales o prepagas con las que se mantienen convenios directos, proporcionando a cada médico un detalle mensual donde indique para cada Obra Social el detalle de las órdenes recibidas.</w:t>
      </w:r>
    </w:p>
    <w:p w:rsidR="00264DCE" w:rsidRPr="00BB3890" w:rsidRDefault="00264DCE" w:rsidP="00264DCE">
      <w:pPr>
        <w:pStyle w:val="ListParagraph"/>
        <w:numPr>
          <w:ilvl w:val="0"/>
          <w:numId w:val="30"/>
        </w:numPr>
      </w:pPr>
      <w:r w:rsidRPr="00BB3890">
        <w:t>Incorporar a la cartilla de especialidades actuales el mayor número posible de especialidades faltantes realizando publicaciones en el boletín mensual del colegio médico.</w:t>
      </w:r>
    </w:p>
    <w:p w:rsidR="00264DCE" w:rsidRPr="00BB3890" w:rsidRDefault="00264DCE" w:rsidP="00264DCE">
      <w:pPr>
        <w:pStyle w:val="ListParagraph"/>
        <w:numPr>
          <w:ilvl w:val="0"/>
          <w:numId w:val="30"/>
        </w:numPr>
      </w:pPr>
      <w:r w:rsidRPr="00BB3890">
        <w:t xml:space="preserve">Agilizar </w:t>
      </w:r>
      <w:r w:rsidR="00261A2B" w:rsidRPr="00BB3890">
        <w:t>aún</w:t>
      </w:r>
      <w:r w:rsidRPr="00BB3890">
        <w:t xml:space="preserve"> más el proceso de obtención y cancelación de turnos para los pacientes, permitiéndoles a los mismos acceder a la Web de la organización.</w:t>
      </w:r>
    </w:p>
    <w:p w:rsidR="00264DCE" w:rsidRPr="00BB3890" w:rsidRDefault="00264DCE" w:rsidP="00264DCE">
      <w:pPr>
        <w:pStyle w:val="Heading4"/>
      </w:pPr>
      <w:r w:rsidRPr="00BB3890">
        <w:rPr>
          <w:rPrChange w:id="463" w:author="Walter Poch" w:date="2010-10-12T19:57:00Z">
            <w:rPr>
              <w:b w:val="0"/>
              <w:bCs w:val="0"/>
              <w:spacing w:val="0"/>
              <w:sz w:val="22"/>
              <w:szCs w:val="22"/>
            </w:rPr>
          </w:rPrChange>
        </w:rPr>
        <w:t>Objetivos y Metas Informáticos en el corto y mediano plazo</w:t>
      </w:r>
    </w:p>
    <w:p w:rsidR="00264DCE" w:rsidRPr="00BB3890" w:rsidRDefault="00264DCE" w:rsidP="00264DCE">
      <w:pPr>
        <w:pStyle w:val="ListParagraph"/>
        <w:numPr>
          <w:ilvl w:val="0"/>
          <w:numId w:val="28"/>
        </w:numPr>
      </w:pPr>
      <w:r w:rsidRPr="00BB3890">
        <w:t>Mantener una sencilla y  eficaz  organización  de los turnos de cada médico automatizando el sistema de gestión de turnos.</w:t>
      </w:r>
    </w:p>
    <w:p w:rsidR="00264DCE" w:rsidRPr="00BB3890" w:rsidRDefault="00264DCE" w:rsidP="00264DCE">
      <w:pPr>
        <w:pStyle w:val="ListParagraph"/>
        <w:numPr>
          <w:ilvl w:val="0"/>
          <w:numId w:val="28"/>
        </w:numPr>
      </w:pPr>
      <w:r w:rsidRPr="00BB3890">
        <w:t>Facilitarle a los médicos el acceso a la información personal de los pacientes</w:t>
      </w:r>
      <w:proofErr w:type="gramStart"/>
      <w:r w:rsidR="00261A2B" w:rsidRPr="00BB3890">
        <w:t>.</w:t>
      </w:r>
      <w:r w:rsidRPr="00BB3890">
        <w:t>.</w:t>
      </w:r>
      <w:proofErr w:type="gramEnd"/>
    </w:p>
    <w:p w:rsidR="00264DCE" w:rsidRPr="00BB3890" w:rsidRDefault="00264DCE" w:rsidP="00264DCE">
      <w:pPr>
        <w:pStyle w:val="ListParagraph"/>
        <w:numPr>
          <w:ilvl w:val="0"/>
          <w:numId w:val="28"/>
        </w:numPr>
      </w:pPr>
      <w:r w:rsidRPr="00BB3890">
        <w:t xml:space="preserve">Desarrollar un módulo que permita la gestión de turnos vía Internet. </w:t>
      </w:r>
    </w:p>
    <w:p w:rsidR="00264DCE" w:rsidRPr="00BB3890" w:rsidRDefault="00264DCE" w:rsidP="00264DCE">
      <w:pPr>
        <w:pStyle w:val="Heading4"/>
      </w:pPr>
      <w:r w:rsidRPr="00BB3890">
        <w:rPr>
          <w:rPrChange w:id="464" w:author="Walter Poch" w:date="2010-10-12T19:57:00Z">
            <w:rPr>
              <w:b w:val="0"/>
              <w:bCs w:val="0"/>
              <w:spacing w:val="0"/>
              <w:sz w:val="22"/>
              <w:szCs w:val="22"/>
            </w:rPr>
          </w:rPrChange>
        </w:rPr>
        <w:t>Objetivos y Metas de la Organización en el largo plazo</w:t>
      </w:r>
    </w:p>
    <w:p w:rsidR="00257B24" w:rsidRPr="00BB3890" w:rsidRDefault="00264DCE" w:rsidP="00264DCE">
      <w:pPr>
        <w:pStyle w:val="ListParagraph"/>
        <w:numPr>
          <w:ilvl w:val="0"/>
          <w:numId w:val="26"/>
        </w:numPr>
      </w:pPr>
      <w:r w:rsidRPr="00BB3890">
        <w:t>Realizar una ampliación del edificio construyendo nuevos consultorios en el primer piso.</w:t>
      </w:r>
    </w:p>
    <w:p w:rsidR="005537D3" w:rsidRPr="00BB3890" w:rsidRDefault="005537D3" w:rsidP="00E93095">
      <w:pPr>
        <w:pStyle w:val="Heading3"/>
      </w:pPr>
      <w:bookmarkStart w:id="465" w:name="_Toc274760668"/>
      <w:r w:rsidRPr="00BB3890">
        <w:rPr>
          <w:rPrChange w:id="466" w:author="Walter Poch" w:date="2010-10-12T19:57:00Z">
            <w:rPr>
              <w:i w:val="0"/>
              <w:iCs w:val="0"/>
              <w:smallCaps w:val="0"/>
              <w:spacing w:val="0"/>
              <w:sz w:val="22"/>
              <w:szCs w:val="22"/>
            </w:rPr>
          </w:rPrChange>
        </w:rPr>
        <w:t>Variables</w:t>
      </w:r>
      <w:bookmarkEnd w:id="465"/>
    </w:p>
    <w:p w:rsidR="005537D3" w:rsidRPr="00BB3890" w:rsidRDefault="005537D3" w:rsidP="00E93095">
      <w:r w:rsidRPr="00BB3890">
        <w:t xml:space="preserve">A continuación </w:t>
      </w:r>
      <w:del w:id="467" w:author="Walter Poch" w:date="2010-10-12T20:11:00Z">
        <w:r w:rsidRPr="00BB3890" w:rsidDel="00D55C0C">
          <w:delText xml:space="preserve">expondremos </w:delText>
        </w:r>
      </w:del>
      <w:ins w:id="468" w:author="Walter Poch" w:date="2010-10-12T20:11:00Z">
        <w:r w:rsidR="00D55C0C">
          <w:t xml:space="preserve">se expone </w:t>
        </w:r>
      </w:ins>
      <w:r w:rsidRPr="00BB3890">
        <w:t xml:space="preserve">un listado de temáticas que a </w:t>
      </w:r>
      <w:del w:id="469" w:author="Walter Poch" w:date="2010-10-12T20:11:00Z">
        <w:r w:rsidRPr="00BB3890" w:rsidDel="00D55C0C">
          <w:delText xml:space="preserve">nuestro </w:delText>
        </w:r>
      </w:del>
      <w:ins w:id="470" w:author="Walter Poch" w:date="2010-10-12T20:11:00Z">
        <w:r w:rsidR="00D55C0C">
          <w:t xml:space="preserve">mi </w:t>
        </w:r>
      </w:ins>
      <w:r w:rsidRPr="00BB3890">
        <w:t>criterio constituyen variables controlables e incontrolables (barrearas) que pueden afectar a nuestro e-</w:t>
      </w:r>
      <w:proofErr w:type="spellStart"/>
      <w:r w:rsidRPr="00BB3890">
        <w:t>bussiness</w:t>
      </w:r>
      <w:proofErr w:type="spellEnd"/>
      <w:r w:rsidRPr="00BB3890">
        <w:t>.</w:t>
      </w:r>
    </w:p>
    <w:p w:rsidR="005537D3" w:rsidRPr="00BB3890" w:rsidRDefault="005537D3" w:rsidP="00E93095">
      <w:pPr>
        <w:pStyle w:val="Heading4"/>
      </w:pPr>
      <w:r w:rsidRPr="00BB3890">
        <w:rPr>
          <w:rPrChange w:id="471" w:author="Walter Poch" w:date="2010-10-12T19:57:00Z">
            <w:rPr>
              <w:b w:val="0"/>
              <w:bCs w:val="0"/>
              <w:spacing w:val="0"/>
              <w:sz w:val="22"/>
              <w:szCs w:val="22"/>
            </w:rPr>
          </w:rPrChange>
        </w:rPr>
        <w:t>Variables Controlables</w:t>
      </w:r>
    </w:p>
    <w:p w:rsidR="005537D3" w:rsidRPr="00BB3890" w:rsidRDefault="005537D3" w:rsidP="00E93095">
      <w:pPr>
        <w:pStyle w:val="ListParagraph"/>
        <w:numPr>
          <w:ilvl w:val="0"/>
          <w:numId w:val="31"/>
        </w:numPr>
      </w:pPr>
      <w:r w:rsidRPr="00BB3890">
        <w:t>Cambios tecnológicos. Por ejemplo: HTML5, CSS3, Silverlight, Adobe Flash. Que estos cambios repercutan sobre la interactividad y usabilidad que los usuarios están acostumbrados, o esperan de una aplicación web. Ante una situación como esta deberíamos modificar el producto para que se adapte a estos cambios.</w:t>
      </w:r>
    </w:p>
    <w:p w:rsidR="005537D3" w:rsidRPr="00BB3890" w:rsidRDefault="005537D3" w:rsidP="00E93095">
      <w:pPr>
        <w:pStyle w:val="ListParagraph"/>
        <w:numPr>
          <w:ilvl w:val="0"/>
          <w:numId w:val="31"/>
        </w:numPr>
      </w:pPr>
      <w:r w:rsidRPr="00BB3890">
        <w:lastRenderedPageBreak/>
        <w:t xml:space="preserve">Aparición de nuevos </w:t>
      </w:r>
      <w:proofErr w:type="spellStart"/>
      <w:r w:rsidRPr="00BB3890">
        <w:t>gadgets</w:t>
      </w:r>
      <w:proofErr w:type="spellEnd"/>
      <w:r w:rsidRPr="00BB3890">
        <w:t xml:space="preserve"> con conectividad a internet. Por ejemplo: </w:t>
      </w:r>
      <w:proofErr w:type="spellStart"/>
      <w:r w:rsidRPr="00BB3890">
        <w:t>iPad</w:t>
      </w:r>
      <w:proofErr w:type="spellEnd"/>
      <w:r w:rsidRPr="00BB3890">
        <w:t xml:space="preserve">, iPhone, tabletas, </w:t>
      </w:r>
      <w:proofErr w:type="spellStart"/>
      <w:r w:rsidRPr="00BB3890">
        <w:t>netbooks</w:t>
      </w:r>
      <w:proofErr w:type="spellEnd"/>
      <w:r w:rsidRPr="00BB3890">
        <w:t xml:space="preserve">. Debido a que la ubicuidad es uno de nuestros ítems claves del proyecto debemos asegurarnos que la aplicación sea fácilmente accesible desde cualquiera de estos </w:t>
      </w:r>
      <w:proofErr w:type="spellStart"/>
      <w:r w:rsidRPr="00BB3890">
        <w:t>gadgets</w:t>
      </w:r>
      <w:proofErr w:type="spellEnd"/>
      <w:r w:rsidRPr="00BB3890">
        <w:t xml:space="preserve">. Aquí nuevamente aplicaríamos la estrategia de modificación de producto para adaptarlo a los diferentes </w:t>
      </w:r>
      <w:proofErr w:type="spellStart"/>
      <w:r w:rsidRPr="00BB3890">
        <w:t>gadgets</w:t>
      </w:r>
      <w:proofErr w:type="spellEnd"/>
      <w:r w:rsidRPr="00BB3890">
        <w:t>.</w:t>
      </w:r>
    </w:p>
    <w:p w:rsidR="005537D3" w:rsidRPr="00BB3890" w:rsidRDefault="005537D3" w:rsidP="00E93095">
      <w:pPr>
        <w:pStyle w:val="ListParagraph"/>
        <w:numPr>
          <w:ilvl w:val="0"/>
          <w:numId w:val="31"/>
        </w:numPr>
      </w:pPr>
      <w:r w:rsidRPr="00BB3890">
        <w:t>Surgimiento de nuevas redes sociales. Aquí podríamos mejorar el marketing del proyecto utilizando herramientas de promoción a través de dichas redes.</w:t>
      </w:r>
    </w:p>
    <w:p w:rsidR="005537D3" w:rsidRPr="00BB3890" w:rsidRDefault="005537D3" w:rsidP="00E93095">
      <w:pPr>
        <w:pStyle w:val="Heading4"/>
      </w:pPr>
      <w:r w:rsidRPr="00BB3890">
        <w:rPr>
          <w:rPrChange w:id="472" w:author="Walter Poch" w:date="2010-10-12T19:57:00Z">
            <w:rPr>
              <w:b w:val="0"/>
              <w:bCs w:val="0"/>
              <w:spacing w:val="0"/>
              <w:sz w:val="22"/>
              <w:szCs w:val="22"/>
            </w:rPr>
          </w:rPrChange>
        </w:rPr>
        <w:t>Variables Incontrolables o Barreras</w:t>
      </w:r>
    </w:p>
    <w:p w:rsidR="005537D3" w:rsidRPr="00BB3890" w:rsidRDefault="005537D3" w:rsidP="00E93095">
      <w:pPr>
        <w:pStyle w:val="ListParagraph"/>
        <w:numPr>
          <w:ilvl w:val="0"/>
          <w:numId w:val="32"/>
        </w:numPr>
      </w:pPr>
      <w:r w:rsidRPr="00BB3890">
        <w:t>Cambio de la ley de salud pública. Ante un cambio de la ley, hay poco que podamos hacer más que adaptar la organización y los sistemas para cumplir con la misma.</w:t>
      </w:r>
    </w:p>
    <w:p w:rsidR="008838C4" w:rsidRPr="00BB3890" w:rsidRDefault="005537D3" w:rsidP="00E93095">
      <w:pPr>
        <w:pStyle w:val="ListParagraph"/>
        <w:numPr>
          <w:ilvl w:val="0"/>
          <w:numId w:val="32"/>
        </w:numPr>
      </w:pPr>
      <w:r w:rsidRPr="00BB3890">
        <w:t xml:space="preserve">Cambio en la política de las obras sociales. Si bien no nos afectaría directamente, quizás si indirectamente, ya que deberíamos reevaluar cuáles son las Obras Sociales que mejor margen dejan a los profesionales, o que son </w:t>
      </w:r>
      <w:r w:rsidR="008838C4" w:rsidRPr="00BB3890">
        <w:t>mejores para los profesionales, ya que hacen los pagos en término y forma.</w:t>
      </w:r>
    </w:p>
    <w:p w:rsidR="0087782E" w:rsidRPr="00BB3890" w:rsidRDefault="0050695F" w:rsidP="0087782E">
      <w:pPr>
        <w:pStyle w:val="Heading2"/>
        <w:rPr>
          <w:rFonts w:eastAsia="Times New Roman"/>
        </w:rPr>
      </w:pPr>
      <w:bookmarkStart w:id="473" w:name="_Toc274760669"/>
      <w:r w:rsidRPr="00BB3890">
        <w:rPr>
          <w:rFonts w:eastAsia="Times New Roman"/>
          <w:rPrChange w:id="474" w:author="Walter Poch" w:date="2010-10-12T19:57:00Z">
            <w:rPr>
              <w:rFonts w:eastAsia="Times New Roman"/>
              <w:smallCaps w:val="0"/>
              <w:sz w:val="22"/>
              <w:szCs w:val="22"/>
            </w:rPr>
          </w:rPrChange>
        </w:rPr>
        <w:t xml:space="preserve">2.2 </w:t>
      </w:r>
      <w:r w:rsidR="0087782E" w:rsidRPr="00BB3890">
        <w:rPr>
          <w:rFonts w:eastAsia="Times New Roman"/>
          <w:rPrChange w:id="475" w:author="Walter Poch" w:date="2010-10-12T19:57:00Z">
            <w:rPr>
              <w:rFonts w:eastAsia="Times New Roman"/>
              <w:smallCaps w:val="0"/>
              <w:sz w:val="22"/>
              <w:szCs w:val="22"/>
            </w:rPr>
          </w:rPrChange>
        </w:rPr>
        <w:t>–</w:t>
      </w:r>
      <w:r w:rsidRPr="00BB3890">
        <w:rPr>
          <w:rFonts w:eastAsia="Times New Roman"/>
          <w:rPrChange w:id="476" w:author="Walter Poch" w:date="2010-10-12T19:57:00Z">
            <w:rPr>
              <w:rFonts w:eastAsia="Times New Roman"/>
              <w:smallCaps w:val="0"/>
              <w:sz w:val="22"/>
              <w:szCs w:val="22"/>
            </w:rPr>
          </w:rPrChange>
        </w:rPr>
        <w:t xml:space="preserve"> </w:t>
      </w:r>
      <w:r w:rsidR="0087782E" w:rsidRPr="00BB3890">
        <w:rPr>
          <w:rFonts w:eastAsia="Times New Roman"/>
          <w:rPrChange w:id="477" w:author="Walter Poch" w:date="2010-10-12T19:57:00Z">
            <w:rPr>
              <w:rFonts w:eastAsia="Times New Roman"/>
              <w:smallCaps w:val="0"/>
              <w:sz w:val="22"/>
              <w:szCs w:val="22"/>
            </w:rPr>
          </w:rPrChange>
        </w:rPr>
        <w:t>Descripción Mercado-Meta</w:t>
      </w:r>
      <w:bookmarkEnd w:id="473"/>
    </w:p>
    <w:p w:rsidR="00E61B51" w:rsidRPr="00BB3890" w:rsidRDefault="0087782E" w:rsidP="0087782E">
      <w:r w:rsidRPr="00BB3890">
        <w:t xml:space="preserve">Como </w:t>
      </w:r>
      <w:del w:id="478" w:author="Walter Poch" w:date="2010-10-12T20:12:00Z">
        <w:r w:rsidRPr="00BB3890" w:rsidDel="00D55C0C">
          <w:delText xml:space="preserve">venimos </w:delText>
        </w:r>
      </w:del>
      <w:ins w:id="479" w:author="Walter Poch" w:date="2010-10-12T20:12:00Z">
        <w:r w:rsidR="00D55C0C">
          <w:t>se viene</w:t>
        </w:r>
        <w:r w:rsidR="00D55C0C" w:rsidRPr="00BB3890">
          <w:t xml:space="preserve"> </w:t>
        </w:r>
      </w:ins>
      <w:r w:rsidR="005E24A5" w:rsidRPr="00BB3890">
        <w:t xml:space="preserve">comentando </w:t>
      </w:r>
      <w:r w:rsidRPr="00BB3890">
        <w:t xml:space="preserve">en el presente trabajo, la población de destino o mercado específico de este proyecto de obtención de turnos vía web </w:t>
      </w:r>
      <w:r w:rsidR="005E24A5" w:rsidRPr="00BB3890">
        <w:t xml:space="preserve">son  los </w:t>
      </w:r>
      <w:r w:rsidRPr="00BB3890">
        <w:t>jóvenes adultos,</w:t>
      </w:r>
      <w:r w:rsidR="005E24A5" w:rsidRPr="00BB3890">
        <w:t xml:space="preserve"> con un nivel socio-económico al menos medio y que cuenten con obras sociales de primera línea como por ejemplo OSDE y </w:t>
      </w:r>
      <w:proofErr w:type="spellStart"/>
      <w:r w:rsidR="005E24A5" w:rsidRPr="00BB3890">
        <w:t>Swiss</w:t>
      </w:r>
      <w:proofErr w:type="spellEnd"/>
      <w:r w:rsidR="005E24A5" w:rsidRPr="00BB3890">
        <w:t xml:space="preserve"> Medical.</w:t>
      </w:r>
    </w:p>
    <w:p w:rsidR="00C67F81" w:rsidRPr="00BB3890" w:rsidRDefault="00E61B51" w:rsidP="0087782E">
      <w:r w:rsidRPr="00BB3890">
        <w:t xml:space="preserve">El basamento del proyecto es la ubicuidad de internet, donde los pacientes podrán consultar tanto información institucional, como realizar transacciones (obtención de turnos) </w:t>
      </w:r>
      <w:r w:rsidR="00C67F81" w:rsidRPr="00BB3890">
        <w:t xml:space="preserve">en cualquier lugar, en cualquier momento. Entonces mediante esta herramienta de gestión de turnos web podremos crear un </w:t>
      </w:r>
      <w:proofErr w:type="spellStart"/>
      <w:r w:rsidR="00C67F81" w:rsidRPr="00BB3890">
        <w:t>marketspace</w:t>
      </w:r>
      <w:proofErr w:type="spellEnd"/>
      <w:r w:rsidR="00C67F81" w:rsidRPr="00BB3890">
        <w:t xml:space="preserve"> en torno a la industria de la salud. El ideal es que los pacientes puedan en todo momento poder gestionar sus turnos, y así también los profesionales gestionar que turnos tienen otorgados.</w:t>
      </w:r>
    </w:p>
    <w:p w:rsidR="00C67F81" w:rsidRPr="00BB3890" w:rsidRDefault="00C67F81" w:rsidP="0087782E">
      <w:r w:rsidRPr="00BB3890">
        <w:t>Debido al constante crecimiento exponencial de internet, y a su penetración en la vida cotidiana de los individuos, lo podemos tomar como una herramienta de gestión y marketing muy potente. A continuación vemos un gráfico que nos refleja el crecimiento en nombres de dominio a través del tiempo.</w:t>
      </w:r>
    </w:p>
    <w:p w:rsidR="0087782E" w:rsidRPr="00BB3890" w:rsidRDefault="00C67F81" w:rsidP="00E93095">
      <w:pPr>
        <w:jc w:val="center"/>
      </w:pPr>
      <w:r w:rsidRPr="006A31D3">
        <w:rPr>
          <w:rFonts w:ascii="Verdana" w:hAnsi="Verdana" w:cs="Arial"/>
          <w:noProof/>
          <w:color w:val="303030"/>
          <w:sz w:val="18"/>
          <w:szCs w:val="18"/>
          <w:lang w:val="en-US" w:bidi="ar-SA"/>
        </w:rPr>
        <w:lastRenderedPageBreak/>
        <w:drawing>
          <wp:inline distT="0" distB="0" distL="0" distR="0" wp14:anchorId="26AD1802" wp14:editId="597ED067">
            <wp:extent cx="5349240" cy="3236976"/>
            <wp:effectExtent l="152400" t="152400" r="137160" b="154305"/>
            <wp:docPr id="21" name="Imagen 9" descr="Total Sites Across All Domains, August 1995 - June 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tal Sites Across All Domains, August 1995 - June 2009"/>
                    <pic:cNvPicPr>
                      <a:picLocks noChangeAspect="1" noChangeArrowheads="1"/>
                    </pic:cNvPicPr>
                  </pic:nvPicPr>
                  <pic:blipFill rotWithShape="1">
                    <a:blip r:embed="rId28" cstate="print"/>
                    <a:srcRect l="-4808" t="-8975" r="-7692" b="-4486"/>
                    <a:stretch/>
                  </pic:blipFill>
                  <pic:spPr bwMode="auto">
                    <a:xfrm>
                      <a:off x="0" y="0"/>
                      <a:ext cx="5357812" cy="3242163"/>
                    </a:xfrm>
                    <a:prstGeom prst="snip2Diag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C67F81" w:rsidRPr="00BB3890" w:rsidRDefault="00C67F81" w:rsidP="00C67F81">
      <w:pPr>
        <w:rPr>
          <w:ins w:id="480" w:author="Nombre de usuario" w:date="2010-07-20T08:59:00Z"/>
        </w:rPr>
      </w:pPr>
      <w:r w:rsidRPr="00BB3890">
        <w:t xml:space="preserve">Gracias al nuevo sistema de gestión de turnos online, y al desarrollo de un sitio más atractivo y con información más relevante, se pretende </w:t>
      </w:r>
      <w:r w:rsidR="005537D3" w:rsidRPr="00BB3890">
        <w:t xml:space="preserve">mejorar la visibilidad del </w:t>
      </w:r>
      <w:proofErr w:type="spellStart"/>
      <w:r w:rsidR="005537D3" w:rsidRPr="00BB3890">
        <w:t>CeMI</w:t>
      </w:r>
      <w:proofErr w:type="spellEnd"/>
      <w:r w:rsidR="005537D3" w:rsidRPr="00BB3890">
        <w:t>, y atraer a posibles pacientes de los alrededores de Rosario.</w:t>
      </w:r>
    </w:p>
    <w:p w:rsidR="003309AF" w:rsidRPr="00BB3890" w:rsidRDefault="003309AF" w:rsidP="00C67F81">
      <w:pPr>
        <w:rPr>
          <w:ins w:id="481" w:author="Nombre de usuario" w:date="2010-07-20T09:05:00Z"/>
        </w:rPr>
      </w:pPr>
      <w:ins w:id="482" w:author="Nombre de usuario" w:date="2010-07-20T08:59:00Z">
        <w:r w:rsidRPr="00BB3890">
          <w:t xml:space="preserve">Por otro lado </w:t>
        </w:r>
        <w:del w:id="483" w:author="Walter Poch" w:date="2010-10-12T20:12:00Z">
          <w:r w:rsidRPr="00BB3890" w:rsidDel="00D55C0C">
            <w:delText>podemos</w:delText>
          </w:r>
        </w:del>
      </w:ins>
      <w:ins w:id="484" w:author="Walter Poch" w:date="2010-10-12T20:12:00Z">
        <w:r w:rsidR="00D55C0C">
          <w:t>se puede</w:t>
        </w:r>
      </w:ins>
      <w:ins w:id="485" w:author="Nombre de usuario" w:date="2010-07-20T08:59:00Z">
        <w:r w:rsidRPr="00BB3890">
          <w:t xml:space="preserve"> ver en las siguientes gráficas el comportamiento del mercado de la salud de la república Argentina, cómo a pesar de las crisis y de la salida de la convertibilidad siguen en continuo crecimiento desde el año 2000.</w:t>
        </w:r>
      </w:ins>
      <w:ins w:id="486" w:author="Nombre de usuario" w:date="2010-07-20T09:00:00Z">
        <w:r w:rsidRPr="00BB3890">
          <w:t xml:space="preserve"> </w:t>
        </w:r>
      </w:ins>
      <w:ins w:id="487" w:author="Nombre de usuario" w:date="2010-07-20T09:12:00Z">
        <w:r w:rsidR="006D05D7" w:rsidRPr="00BB3890">
          <w:t xml:space="preserve">Estas infografías </w:t>
        </w:r>
      </w:ins>
      <w:ins w:id="488" w:author="Nombre de usuario" w:date="2010-07-20T09:00:00Z">
        <w:r w:rsidR="006D05D7" w:rsidRPr="00BB3890">
          <w:t>fueron extraíd</w:t>
        </w:r>
      </w:ins>
      <w:ins w:id="489" w:author="Nombre de usuario" w:date="2010-07-20T09:12:00Z">
        <w:r w:rsidR="006D05D7" w:rsidRPr="00BB3890">
          <w:t>a</w:t>
        </w:r>
      </w:ins>
      <w:ins w:id="490" w:author="Nombre de usuario" w:date="2010-07-20T09:00:00Z">
        <w:r w:rsidRPr="00BB3890">
          <w:t xml:space="preserve">s de los </w:t>
        </w:r>
      </w:ins>
      <w:ins w:id="491" w:author="Nombre de usuario" w:date="2010-07-20T09:12:00Z">
        <w:r w:rsidR="006D05D7" w:rsidRPr="00BB3890">
          <w:t xml:space="preserve">las notas que se encuentran en los </w:t>
        </w:r>
        <w:r w:rsidR="00C37CDE" w:rsidRPr="00BB3890">
          <w:t>anexos</w:t>
        </w:r>
      </w:ins>
      <w:ins w:id="492" w:author="Nombre de usuario" w:date="2010-07-20T09:00:00Z">
        <w:r w:rsidRPr="00BB3890">
          <w:t xml:space="preserve"> A-</w:t>
        </w:r>
      </w:ins>
      <w:ins w:id="493" w:author="Nombre de usuario" w:date="2010-07-20T09:12:00Z">
        <w:r w:rsidR="00C37CDE" w:rsidRPr="00BB3890">
          <w:t>2</w:t>
        </w:r>
      </w:ins>
      <w:ins w:id="494" w:author="Nombre de usuario" w:date="2010-07-20T09:00:00Z">
        <w:r w:rsidRPr="00BB3890">
          <w:t xml:space="preserve"> y A-</w:t>
        </w:r>
      </w:ins>
      <w:ins w:id="495" w:author="Nombre de usuario" w:date="2010-07-20T09:12:00Z">
        <w:r w:rsidR="00C37CDE" w:rsidRPr="00BB3890">
          <w:t>3</w:t>
        </w:r>
      </w:ins>
      <w:ins w:id="496" w:author="Nombre de usuario" w:date="2010-07-20T09:00:00Z">
        <w:r w:rsidRPr="00BB3890">
          <w:t>.</w:t>
        </w:r>
      </w:ins>
    </w:p>
    <w:p w:rsidR="003309AF" w:rsidRPr="00EA7CDC" w:rsidRDefault="003309AF">
      <w:pPr>
        <w:pStyle w:val="Heading4"/>
        <w:rPr>
          <w:ins w:id="497" w:author="Nombre de usuario" w:date="2010-07-20T09:00:00Z"/>
        </w:rPr>
        <w:pPrChange w:id="498" w:author="Nombre de usuario" w:date="2010-07-20T09:05:00Z">
          <w:pPr/>
        </w:pPrChange>
      </w:pPr>
      <w:ins w:id="499" w:author="Nombre de usuario" w:date="2010-07-20T09:05:00Z">
        <w:r w:rsidRPr="006A31D3">
          <w:t>Obras sociales nacionales</w:t>
        </w:r>
      </w:ins>
    </w:p>
    <w:p w:rsidR="003309AF" w:rsidRPr="00BB3890" w:rsidRDefault="003309AF">
      <w:pPr>
        <w:jc w:val="center"/>
        <w:rPr>
          <w:ins w:id="500" w:author="Nombre de usuario" w:date="2010-07-20T09:05:00Z"/>
        </w:rPr>
        <w:pPrChange w:id="501" w:author="Nombre de usuario" w:date="2010-07-20T09:04:00Z">
          <w:pPr/>
        </w:pPrChange>
      </w:pPr>
      <w:ins w:id="502" w:author="Nombre de usuario" w:date="2010-07-20T09:01:00Z">
        <w:r w:rsidRPr="006A31D3">
          <w:rPr>
            <w:noProof/>
            <w:lang w:val="en-US" w:bidi="ar-SA"/>
          </w:rPr>
          <w:drawing>
            <wp:inline distT="0" distB="0" distL="0" distR="0" wp14:anchorId="710DEACA" wp14:editId="3DF52C63">
              <wp:extent cx="4243070" cy="2395855"/>
              <wp:effectExtent l="0" t="0" r="0" b="0"/>
              <wp:docPr id="23" name="Picture 23" descr="Obras sociales na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ras sociales nacional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43070" cy="2395855"/>
                      </a:xfrm>
                      <a:prstGeom prst="rect">
                        <a:avLst/>
                      </a:prstGeom>
                      <a:noFill/>
                      <a:ln>
                        <a:noFill/>
                      </a:ln>
                    </pic:spPr>
                  </pic:pic>
                </a:graphicData>
              </a:graphic>
            </wp:inline>
          </w:drawing>
        </w:r>
      </w:ins>
    </w:p>
    <w:p w:rsidR="003309AF" w:rsidRPr="00EA7CDC" w:rsidRDefault="003309AF">
      <w:pPr>
        <w:pStyle w:val="Heading4"/>
        <w:rPr>
          <w:ins w:id="503" w:author="Nombre de usuario" w:date="2010-07-20T09:05:00Z"/>
        </w:rPr>
        <w:pPrChange w:id="504" w:author="Nombre de usuario" w:date="2010-07-20T09:05:00Z">
          <w:pPr/>
        </w:pPrChange>
      </w:pPr>
      <w:ins w:id="505" w:author="Nombre de usuario" w:date="2010-07-20T09:05:00Z">
        <w:r w:rsidRPr="006A31D3">
          <w:lastRenderedPageBreak/>
          <w:t>Sistema privado de salud</w:t>
        </w:r>
      </w:ins>
    </w:p>
    <w:p w:rsidR="003309AF" w:rsidRPr="00BB3890" w:rsidRDefault="003309AF">
      <w:pPr>
        <w:jc w:val="center"/>
        <w:rPr>
          <w:ins w:id="506" w:author="Nombre de usuario" w:date="2010-07-20T09:01:00Z"/>
        </w:rPr>
        <w:pPrChange w:id="507" w:author="Nombre de usuario" w:date="2010-07-20T09:04:00Z">
          <w:pPr/>
        </w:pPrChange>
      </w:pPr>
      <w:ins w:id="508" w:author="Nombre de usuario" w:date="2010-07-20T09:01:00Z">
        <w:r w:rsidRPr="006A31D3">
          <w:rPr>
            <w:noProof/>
            <w:lang w:val="en-US" w:bidi="ar-SA"/>
          </w:rPr>
          <w:drawing>
            <wp:inline distT="0" distB="0" distL="0" distR="0" wp14:anchorId="01B4A61D" wp14:editId="0A555957">
              <wp:extent cx="4243070" cy="2395855"/>
              <wp:effectExtent l="0" t="0" r="0" b="0"/>
              <wp:docPr id="24" name="Picture 24" descr="Sistema privado de sal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stema privado de salu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3070" cy="2395855"/>
                      </a:xfrm>
                      <a:prstGeom prst="rect">
                        <a:avLst/>
                      </a:prstGeom>
                      <a:noFill/>
                      <a:ln>
                        <a:noFill/>
                      </a:ln>
                    </pic:spPr>
                  </pic:pic>
                </a:graphicData>
              </a:graphic>
            </wp:inline>
          </w:drawing>
        </w:r>
      </w:ins>
    </w:p>
    <w:p w:rsidR="003309AF" w:rsidRPr="00EA7CDC" w:rsidRDefault="003309AF">
      <w:pPr>
        <w:pStyle w:val="Heading4"/>
        <w:rPr>
          <w:ins w:id="509" w:author="Nombre de usuario" w:date="2010-07-20T09:04:00Z"/>
        </w:rPr>
        <w:pPrChange w:id="510" w:author="Nombre de usuario" w:date="2010-07-20T09:04:00Z">
          <w:pPr/>
        </w:pPrChange>
      </w:pPr>
      <w:ins w:id="511" w:author="Nombre de usuario" w:date="2010-07-20T09:04:00Z">
        <w:r w:rsidRPr="006A31D3">
          <w:t>Mercado de la salud</w:t>
        </w:r>
      </w:ins>
    </w:p>
    <w:p w:rsidR="003309AF" w:rsidRPr="00BB3890" w:rsidRDefault="003309AF">
      <w:pPr>
        <w:jc w:val="center"/>
        <w:rPr>
          <w:ins w:id="512" w:author="Nombre de usuario" w:date="2010-07-20T09:01:00Z"/>
        </w:rPr>
        <w:pPrChange w:id="513" w:author="Nombre de usuario" w:date="2010-07-20T09:04:00Z">
          <w:pPr/>
        </w:pPrChange>
      </w:pPr>
      <w:ins w:id="514" w:author="Nombre de usuario" w:date="2010-07-20T09:01:00Z">
        <w:r w:rsidRPr="006A31D3">
          <w:rPr>
            <w:noProof/>
            <w:lang w:val="en-US" w:bidi="ar-SA"/>
          </w:rPr>
          <w:drawing>
            <wp:inline distT="0" distB="0" distL="0" distR="0" wp14:anchorId="075117EF" wp14:editId="4D0FCE35">
              <wp:extent cx="4243070" cy="2395855"/>
              <wp:effectExtent l="0" t="0" r="0" b="0"/>
              <wp:docPr id="25" name="Picture 25" descr="Infografía. Mercado de la sal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grafía. Mercado de la salu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43070" cy="2395855"/>
                      </a:xfrm>
                      <a:prstGeom prst="rect">
                        <a:avLst/>
                      </a:prstGeom>
                      <a:noFill/>
                      <a:ln>
                        <a:noFill/>
                      </a:ln>
                    </pic:spPr>
                  </pic:pic>
                </a:graphicData>
              </a:graphic>
            </wp:inline>
          </w:drawing>
        </w:r>
      </w:ins>
    </w:p>
    <w:p w:rsidR="003309AF" w:rsidRPr="00EA7CDC" w:rsidRDefault="003309AF">
      <w:pPr>
        <w:pStyle w:val="Heading4"/>
        <w:rPr>
          <w:ins w:id="515" w:author="Nombre de usuario" w:date="2010-07-20T09:03:00Z"/>
        </w:rPr>
        <w:pPrChange w:id="516" w:author="Nombre de usuario" w:date="2010-07-20T09:04:00Z">
          <w:pPr/>
        </w:pPrChange>
      </w:pPr>
      <w:ins w:id="517" w:author="Nombre de usuario" w:date="2010-07-20T09:03:00Z">
        <w:r w:rsidRPr="006A31D3">
          <w:t>Gasto en salud</w:t>
        </w:r>
      </w:ins>
    </w:p>
    <w:p w:rsidR="003309AF" w:rsidRPr="00BB3890" w:rsidRDefault="003309AF">
      <w:pPr>
        <w:jc w:val="center"/>
        <w:pPrChange w:id="518" w:author="Nombre de usuario" w:date="2010-07-20T09:13:00Z">
          <w:pPr/>
        </w:pPrChange>
      </w:pPr>
      <w:ins w:id="519" w:author="Nombre de usuario" w:date="2010-07-20T09:02:00Z">
        <w:r w:rsidRPr="006A31D3">
          <w:rPr>
            <w:noProof/>
            <w:lang w:val="en-US" w:bidi="ar-SA"/>
          </w:rPr>
          <w:drawing>
            <wp:inline distT="0" distB="0" distL="0" distR="0" wp14:anchorId="7266A025" wp14:editId="661A9D08">
              <wp:extent cx="1362456" cy="2240280"/>
              <wp:effectExtent l="0" t="0" r="0" b="0"/>
              <wp:docPr id="26" name="Picture 26" descr="Infografía. Gasto en salud 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fografía. Gasto en salud II."/>
                      <pic:cNvPicPr>
                        <a:picLocks noChangeAspect="1" noChangeArrowheads="1"/>
                      </pic:cNvPicPr>
                    </pic:nvPicPr>
                    <pic:blipFill rotWithShape="1">
                      <a:blip r:embed="rId32">
                        <a:extLst>
                          <a:ext uri="{28A0092B-C50C-407E-A947-70E740481C1C}">
                            <a14:useLocalDpi xmlns:a14="http://schemas.microsoft.com/office/drawing/2010/main" val="0"/>
                          </a:ext>
                        </a:extLst>
                      </a:blip>
                      <a:srcRect l="32543" t="3054" r="35345" b="3433"/>
                      <a:stretch/>
                    </pic:blipFill>
                    <pic:spPr bwMode="auto">
                      <a:xfrm>
                        <a:off x="0" y="0"/>
                        <a:ext cx="1362537" cy="2240414"/>
                      </a:xfrm>
                      <a:prstGeom prst="rect">
                        <a:avLst/>
                      </a:prstGeom>
                      <a:noFill/>
                      <a:ln>
                        <a:noFill/>
                      </a:ln>
                      <a:extLst>
                        <a:ext uri="{53640926-AAD7-44D8-BBD7-CCE9431645EC}">
                          <a14:shadowObscured xmlns:a14="http://schemas.microsoft.com/office/drawing/2010/main"/>
                        </a:ext>
                      </a:extLst>
                    </pic:spPr>
                  </pic:pic>
                </a:graphicData>
              </a:graphic>
            </wp:inline>
          </w:drawing>
        </w:r>
        <w:r w:rsidRPr="00EA7CDC">
          <w:rPr>
            <w:noProof/>
            <w:lang w:val="en-US" w:bidi="ar-SA"/>
          </w:rPr>
          <w:drawing>
            <wp:inline distT="0" distB="0" distL="0" distR="0" wp14:anchorId="260723D5" wp14:editId="7AF679BE">
              <wp:extent cx="2743200" cy="2176272"/>
              <wp:effectExtent l="0" t="0" r="0" b="0"/>
              <wp:docPr id="27" name="Picture 27" descr="Infografía. Gasto en sal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fografía. Gasto en salud."/>
                      <pic:cNvPicPr>
                        <a:picLocks noChangeAspect="1" noChangeArrowheads="1"/>
                      </pic:cNvPicPr>
                    </pic:nvPicPr>
                    <pic:blipFill rotWithShape="1">
                      <a:blip r:embed="rId33">
                        <a:extLst>
                          <a:ext uri="{28A0092B-C50C-407E-A947-70E740481C1C}">
                            <a14:useLocalDpi xmlns:a14="http://schemas.microsoft.com/office/drawing/2010/main" val="0"/>
                          </a:ext>
                        </a:extLst>
                      </a:blip>
                      <a:srcRect l="17457" t="4580" r="17888" b="4580"/>
                      <a:stretch/>
                    </pic:blipFill>
                    <pic:spPr bwMode="auto">
                      <a:xfrm>
                        <a:off x="0" y="0"/>
                        <a:ext cx="2743364" cy="2176402"/>
                      </a:xfrm>
                      <a:prstGeom prst="rect">
                        <a:avLst/>
                      </a:prstGeom>
                      <a:noFill/>
                      <a:ln>
                        <a:noFill/>
                      </a:ln>
                      <a:extLst>
                        <a:ext uri="{53640926-AAD7-44D8-BBD7-CCE9431645EC}">
                          <a14:shadowObscured xmlns:a14="http://schemas.microsoft.com/office/drawing/2010/main"/>
                        </a:ext>
                      </a:extLst>
                    </pic:spPr>
                  </pic:pic>
                </a:graphicData>
              </a:graphic>
            </wp:inline>
          </w:drawing>
        </w:r>
      </w:ins>
    </w:p>
    <w:p w:rsidR="0050695F" w:rsidRPr="00EA7CDC" w:rsidRDefault="0050695F">
      <w:pPr>
        <w:pStyle w:val="Heading1"/>
        <w:rPr>
          <w:rFonts w:eastAsia="Times New Roman"/>
        </w:rPr>
        <w:pPrChange w:id="520" w:author="Nombre de usuario" w:date="2010-07-20T08:58:00Z">
          <w:pPr>
            <w:pStyle w:val="Heading2"/>
          </w:pPr>
        </w:pPrChange>
      </w:pPr>
      <w:bookmarkStart w:id="521" w:name="_Toc274760670"/>
      <w:r w:rsidRPr="006A31D3">
        <w:rPr>
          <w:rFonts w:eastAsia="Times New Roman"/>
        </w:rPr>
        <w:lastRenderedPageBreak/>
        <w:t>3 - Segmentación de Consumidores</w:t>
      </w:r>
      <w:bookmarkEnd w:id="521"/>
    </w:p>
    <w:p w:rsidR="00D633E4" w:rsidRPr="00BB3890" w:rsidRDefault="00D633E4" w:rsidP="00E93095">
      <w:r w:rsidRPr="00BB3890">
        <w:rPr>
          <w:rPrChange w:id="522" w:author="Walter Poch" w:date="2010-10-12T19:57:00Z">
            <w:rPr>
              <w:smallCaps/>
              <w:sz w:val="28"/>
              <w:szCs w:val="28"/>
            </w:rPr>
          </w:rPrChange>
        </w:rPr>
        <w:t xml:space="preserve">Para una segmentación eficaz tomaremos como parámetro los requerimientos enunciados por Philip </w:t>
      </w:r>
      <w:proofErr w:type="spellStart"/>
      <w:r w:rsidRPr="00BB3890">
        <w:rPr>
          <w:rPrChange w:id="523" w:author="Walter Poch" w:date="2010-10-12T19:57:00Z">
            <w:rPr>
              <w:smallCaps/>
              <w:sz w:val="28"/>
              <w:szCs w:val="28"/>
            </w:rPr>
          </w:rPrChange>
        </w:rPr>
        <w:t>Kotler</w:t>
      </w:r>
      <w:proofErr w:type="spellEnd"/>
      <w:r w:rsidRPr="00BB3890">
        <w:rPr>
          <w:rPrChange w:id="524" w:author="Walter Poch" w:date="2010-10-12T19:57:00Z">
            <w:rPr>
              <w:smallCaps/>
              <w:sz w:val="28"/>
              <w:szCs w:val="28"/>
            </w:rPr>
          </w:rPrChange>
        </w:rPr>
        <w:t>, estos son: susceptibilidad de ser medidos, sustancialidad, accesibilidad, susceptibilidad a la diferenciación y susceptibilidad a la acción.</w:t>
      </w:r>
    </w:p>
    <w:p w:rsidR="0050695F" w:rsidRPr="00BB3890" w:rsidRDefault="0050695F" w:rsidP="00E93095">
      <w:pPr>
        <w:pStyle w:val="Heading2"/>
        <w:rPr>
          <w:rFonts w:eastAsia="Times New Roman"/>
        </w:rPr>
      </w:pPr>
      <w:bookmarkStart w:id="525" w:name="_Toc274760671"/>
      <w:r w:rsidRPr="00BB3890">
        <w:rPr>
          <w:rFonts w:eastAsia="Times New Roman"/>
        </w:rPr>
        <w:t>3.1 - Segmentación de Consumidores</w:t>
      </w:r>
      <w:bookmarkEnd w:id="525"/>
    </w:p>
    <w:p w:rsidR="007C2E24" w:rsidRPr="00BB3890" w:rsidRDefault="007C2E24" w:rsidP="007C2E24">
      <w:pPr>
        <w:pStyle w:val="Heading3"/>
        <w:rPr>
          <w:rFonts w:eastAsia="Times New Roman"/>
          <w:szCs w:val="20"/>
        </w:rPr>
      </w:pPr>
      <w:bookmarkStart w:id="526" w:name="_Toc274760672"/>
      <w:r w:rsidRPr="00BB3890">
        <w:rPr>
          <w:rFonts w:eastAsia="Times New Roman"/>
          <w:rPrChange w:id="527" w:author="Walter Poch" w:date="2010-10-12T19:57:00Z">
            <w:rPr>
              <w:rFonts w:eastAsia="Times New Roman"/>
              <w:i w:val="0"/>
              <w:iCs w:val="0"/>
              <w:spacing w:val="0"/>
              <w:sz w:val="28"/>
              <w:szCs w:val="28"/>
            </w:rPr>
          </w:rPrChange>
        </w:rPr>
        <w:t>3.1.1 - Identificación de Grupos Diferenciados de Consumidores</w:t>
      </w:r>
      <w:bookmarkEnd w:id="526"/>
    </w:p>
    <w:p w:rsidR="00D633E4" w:rsidRPr="00BB3890" w:rsidRDefault="00D633E4" w:rsidP="00D633E4">
      <w:r w:rsidRPr="00BB3890">
        <w:rPr>
          <w:rPrChange w:id="528" w:author="Walter Poch" w:date="2010-10-12T19:57:00Z">
            <w:rPr>
              <w:smallCaps/>
              <w:sz w:val="28"/>
              <w:szCs w:val="28"/>
            </w:rPr>
          </w:rPrChange>
        </w:rPr>
        <w:t>De acuerdo a los factores socioculturales tenidos en cuenta de los posibles grupos de consumidores se destacan los siguientes:</w:t>
      </w:r>
    </w:p>
    <w:p w:rsidR="00D633E4" w:rsidRPr="00BB3890" w:rsidRDefault="00D633E4" w:rsidP="00E93095">
      <w:pPr>
        <w:pStyle w:val="Heading4"/>
      </w:pPr>
      <w:r w:rsidRPr="00BB3890">
        <w:rPr>
          <w:rPrChange w:id="529" w:author="Walter Poch" w:date="2010-10-12T19:57:00Z">
            <w:rPr>
              <w:b w:val="0"/>
              <w:bCs w:val="0"/>
              <w:smallCaps/>
              <w:spacing w:val="0"/>
              <w:sz w:val="28"/>
              <w:szCs w:val="28"/>
            </w:rPr>
          </w:rPrChange>
        </w:rPr>
        <w:t>Nivel socioeconómico</w:t>
      </w:r>
    </w:p>
    <w:p w:rsidR="00D633E4" w:rsidRPr="00BB3890" w:rsidRDefault="00D633E4" w:rsidP="00D633E4">
      <w:r w:rsidRPr="00BB3890">
        <w:rPr>
          <w:rPrChange w:id="530" w:author="Walter Poch" w:date="2010-10-12T19:57:00Z">
            <w:rPr>
              <w:smallCaps/>
              <w:sz w:val="28"/>
              <w:szCs w:val="28"/>
            </w:rPr>
          </w:rPrChange>
        </w:rPr>
        <w:t xml:space="preserve">La población destino de este proyecto son los sectores medios, medios altos y altos de la sociedad. </w:t>
      </w:r>
    </w:p>
    <w:p w:rsidR="00D633E4" w:rsidRPr="00BB3890" w:rsidRDefault="00D633E4" w:rsidP="00E93095">
      <w:pPr>
        <w:pStyle w:val="Heading4"/>
      </w:pPr>
      <w:r w:rsidRPr="00BB3890">
        <w:rPr>
          <w:rPrChange w:id="531" w:author="Walter Poch" w:date="2010-10-12T19:57:00Z">
            <w:rPr>
              <w:b w:val="0"/>
              <w:bCs w:val="0"/>
              <w:smallCaps/>
              <w:spacing w:val="0"/>
              <w:sz w:val="28"/>
              <w:szCs w:val="28"/>
            </w:rPr>
          </w:rPrChange>
        </w:rPr>
        <w:t>Clase social</w:t>
      </w:r>
    </w:p>
    <w:p w:rsidR="00D633E4" w:rsidRPr="00BB3890" w:rsidRDefault="00D633E4" w:rsidP="00D633E4">
      <w:r w:rsidRPr="00BB3890">
        <w:rPr>
          <w:rPrChange w:id="532" w:author="Walter Poch" w:date="2010-10-12T19:57:00Z">
            <w:rPr>
              <w:smallCaps/>
              <w:sz w:val="28"/>
              <w:szCs w:val="28"/>
            </w:rPr>
          </w:rPrChange>
        </w:rPr>
        <w:t xml:space="preserve">Personas con un status alto, sin afecciones severas. </w:t>
      </w:r>
    </w:p>
    <w:p w:rsidR="00D633E4" w:rsidRPr="00BB3890" w:rsidRDefault="00D633E4" w:rsidP="00E93095">
      <w:pPr>
        <w:pStyle w:val="Heading4"/>
      </w:pPr>
      <w:r w:rsidRPr="00BB3890">
        <w:rPr>
          <w:rPrChange w:id="533" w:author="Walter Poch" w:date="2010-10-12T19:57:00Z">
            <w:rPr>
              <w:b w:val="0"/>
              <w:bCs w:val="0"/>
              <w:smallCaps/>
              <w:spacing w:val="0"/>
              <w:sz w:val="28"/>
              <w:szCs w:val="28"/>
            </w:rPr>
          </w:rPrChange>
        </w:rPr>
        <w:t>Edad</w:t>
      </w:r>
    </w:p>
    <w:p w:rsidR="00D633E4" w:rsidRPr="00BB3890" w:rsidRDefault="00D633E4" w:rsidP="00D633E4">
      <w:r w:rsidRPr="00BB3890">
        <w:rPr>
          <w:rPrChange w:id="534" w:author="Walter Poch" w:date="2010-10-12T19:57:00Z">
            <w:rPr>
              <w:smallCaps/>
              <w:sz w:val="28"/>
              <w:szCs w:val="28"/>
            </w:rPr>
          </w:rPrChange>
        </w:rPr>
        <w:t>Se enfocará en los extremos de la Generación X</w:t>
      </w:r>
      <w:ins w:id="535" w:author="Nombre de usuario" w:date="2010-07-20T09:14:00Z">
        <w:r w:rsidR="004A4B95" w:rsidRPr="00BB3890">
          <w:rPr>
            <w:rStyle w:val="FootnoteReference"/>
            <w:rPrChange w:id="536" w:author="Walter Poch" w:date="2010-10-12T19:57:00Z">
              <w:rPr>
                <w:rStyle w:val="FootnoteReference"/>
                <w:smallCaps/>
                <w:sz w:val="28"/>
                <w:szCs w:val="28"/>
              </w:rPr>
            </w:rPrChange>
          </w:rPr>
          <w:footnoteReference w:id="1"/>
        </w:r>
      </w:ins>
      <w:r w:rsidRPr="00BB3890">
        <w:rPr>
          <w:rPrChange w:id="544" w:author="Walter Poch" w:date="2010-10-12T19:57:00Z">
            <w:rPr>
              <w:smallCaps/>
              <w:sz w:val="28"/>
              <w:szCs w:val="28"/>
            </w:rPr>
          </w:rPrChange>
        </w:rPr>
        <w:t>, y abarcando a toda la Generación Y</w:t>
      </w:r>
      <w:ins w:id="545" w:author="Nombre de usuario" w:date="2010-07-20T09:15:00Z">
        <w:r w:rsidR="004A4B95" w:rsidRPr="00BB3890">
          <w:rPr>
            <w:rStyle w:val="FootnoteReference"/>
            <w:rPrChange w:id="546" w:author="Walter Poch" w:date="2010-10-12T19:57:00Z">
              <w:rPr>
                <w:rStyle w:val="FootnoteReference"/>
                <w:smallCaps/>
                <w:sz w:val="28"/>
                <w:szCs w:val="28"/>
              </w:rPr>
            </w:rPrChange>
          </w:rPr>
          <w:footnoteReference w:id="2"/>
        </w:r>
      </w:ins>
      <w:r w:rsidRPr="00BB3890">
        <w:rPr>
          <w:rPrChange w:id="551" w:author="Walter Poch" w:date="2010-10-12T19:57:00Z">
            <w:rPr>
              <w:smallCaps/>
              <w:sz w:val="28"/>
              <w:szCs w:val="28"/>
            </w:rPr>
          </w:rPrChange>
        </w:rPr>
        <w:t xml:space="preserve">. Podemos hablar que la población destino son las personas en el rango de edad de 20-40 años. Pudiendo abarcar también </w:t>
      </w:r>
      <w:r w:rsidR="00FB5D9F" w:rsidRPr="00BB3890">
        <w:rPr>
          <w:rPrChange w:id="552" w:author="Walter Poch" w:date="2010-10-12T19:57:00Z">
            <w:rPr>
              <w:smallCaps/>
              <w:sz w:val="28"/>
              <w:szCs w:val="28"/>
            </w:rPr>
          </w:rPrChange>
        </w:rPr>
        <w:t>extremos superiores.</w:t>
      </w:r>
    </w:p>
    <w:p w:rsidR="00D633E4" w:rsidRPr="00BB3890" w:rsidRDefault="00D633E4" w:rsidP="00E93095">
      <w:pPr>
        <w:pStyle w:val="Heading4"/>
      </w:pPr>
      <w:r w:rsidRPr="00BB3890">
        <w:rPr>
          <w:rPrChange w:id="553" w:author="Walter Poch" w:date="2010-10-12T19:57:00Z">
            <w:rPr>
              <w:b w:val="0"/>
              <w:bCs w:val="0"/>
              <w:smallCaps/>
              <w:spacing w:val="0"/>
              <w:sz w:val="28"/>
              <w:szCs w:val="28"/>
            </w:rPr>
          </w:rPrChange>
        </w:rPr>
        <w:t>Ocupación / Nivel educacional</w:t>
      </w:r>
    </w:p>
    <w:p w:rsidR="00FB5D9F" w:rsidRPr="00BB3890" w:rsidRDefault="00FB5D9F" w:rsidP="00FB5D9F">
      <w:r w:rsidRPr="00BB3890">
        <w:rPr>
          <w:rPrChange w:id="554" w:author="Walter Poch" w:date="2010-10-12T19:57:00Z">
            <w:rPr>
              <w:smallCaps/>
              <w:sz w:val="28"/>
              <w:szCs w:val="28"/>
            </w:rPr>
          </w:rPrChange>
        </w:rPr>
        <w:t xml:space="preserve">Profesionales, o con estudios terciarios/universitarios en curso. Caracterizándose por tener un trabajo estable, con cobertura médica. Y especialmente los abonados a los sistemas de Prepagas como OSDE y </w:t>
      </w:r>
      <w:proofErr w:type="spellStart"/>
      <w:r w:rsidRPr="00BB3890">
        <w:rPr>
          <w:rPrChange w:id="555" w:author="Walter Poch" w:date="2010-10-12T19:57:00Z">
            <w:rPr>
              <w:smallCaps/>
              <w:sz w:val="28"/>
              <w:szCs w:val="28"/>
            </w:rPr>
          </w:rPrChange>
        </w:rPr>
        <w:t>Swiss</w:t>
      </w:r>
      <w:proofErr w:type="spellEnd"/>
      <w:r w:rsidRPr="00BB3890">
        <w:rPr>
          <w:rPrChange w:id="556" w:author="Walter Poch" w:date="2010-10-12T19:57:00Z">
            <w:rPr>
              <w:smallCaps/>
              <w:sz w:val="28"/>
              <w:szCs w:val="28"/>
            </w:rPr>
          </w:rPrChange>
        </w:rPr>
        <w:t xml:space="preserve"> Medical. </w:t>
      </w:r>
    </w:p>
    <w:p w:rsidR="00D633E4" w:rsidRPr="00BB3890" w:rsidRDefault="00D633E4" w:rsidP="00E93095">
      <w:pPr>
        <w:pStyle w:val="Heading4"/>
      </w:pPr>
      <w:r w:rsidRPr="00BB3890">
        <w:rPr>
          <w:rPrChange w:id="557" w:author="Walter Poch" w:date="2010-10-12T19:57:00Z">
            <w:rPr>
              <w:b w:val="0"/>
              <w:bCs w:val="0"/>
              <w:smallCaps/>
              <w:spacing w:val="0"/>
              <w:sz w:val="28"/>
              <w:szCs w:val="28"/>
            </w:rPr>
          </w:rPrChange>
        </w:rPr>
        <w:t>Posición del usuario</w:t>
      </w:r>
    </w:p>
    <w:p w:rsidR="00FB5D9F" w:rsidRPr="00BB3890" w:rsidRDefault="00FB5D9F" w:rsidP="00FB5D9F">
      <w:r w:rsidRPr="00BB3890">
        <w:rPr>
          <w:rPrChange w:id="558" w:author="Walter Poch" w:date="2010-10-12T19:57:00Z">
            <w:rPr>
              <w:smallCaps/>
              <w:sz w:val="28"/>
              <w:szCs w:val="28"/>
            </w:rPr>
          </w:rPrChange>
        </w:rPr>
        <w:t xml:space="preserve">Usuarios con formas de vida online, o acostumbrados al uso de las herramientas de internet. Donde la mayoría forma parte de la revolución de la web 2.0, generando contenidos en Facebook, </w:t>
      </w:r>
      <w:proofErr w:type="spellStart"/>
      <w:r w:rsidRPr="00BB3890">
        <w:rPr>
          <w:rPrChange w:id="559" w:author="Walter Poch" w:date="2010-10-12T19:57:00Z">
            <w:rPr>
              <w:smallCaps/>
              <w:sz w:val="28"/>
              <w:szCs w:val="28"/>
            </w:rPr>
          </w:rPrChange>
        </w:rPr>
        <w:t>Twitter</w:t>
      </w:r>
      <w:proofErr w:type="spellEnd"/>
      <w:r w:rsidRPr="00BB3890">
        <w:rPr>
          <w:rPrChange w:id="560" w:author="Walter Poch" w:date="2010-10-12T19:57:00Z">
            <w:rPr>
              <w:smallCaps/>
              <w:sz w:val="28"/>
              <w:szCs w:val="28"/>
            </w:rPr>
          </w:rPrChange>
        </w:rPr>
        <w:t xml:space="preserve"> o MySpace. Con altos conocimientos de internet, email, etc.</w:t>
      </w:r>
    </w:p>
    <w:p w:rsidR="00D633E4" w:rsidRPr="00BB3890" w:rsidRDefault="00D633E4" w:rsidP="00E93095">
      <w:pPr>
        <w:pStyle w:val="Heading4"/>
      </w:pPr>
      <w:r w:rsidRPr="00BB3890">
        <w:rPr>
          <w:rPrChange w:id="561" w:author="Walter Poch" w:date="2010-10-12T19:57:00Z">
            <w:rPr>
              <w:b w:val="0"/>
              <w:bCs w:val="0"/>
              <w:smallCaps/>
              <w:spacing w:val="0"/>
              <w:sz w:val="28"/>
              <w:szCs w:val="28"/>
            </w:rPr>
          </w:rPrChange>
        </w:rPr>
        <w:t>Región</w:t>
      </w:r>
    </w:p>
    <w:p w:rsidR="00FB5D9F" w:rsidRPr="00BB3890" w:rsidRDefault="00FB5D9F" w:rsidP="00FB5D9F">
      <w:r w:rsidRPr="00BB3890">
        <w:rPr>
          <w:rPrChange w:id="562" w:author="Walter Poch" w:date="2010-10-12T19:57:00Z">
            <w:rPr>
              <w:smallCaps/>
              <w:sz w:val="28"/>
              <w:szCs w:val="28"/>
            </w:rPr>
          </w:rPrChange>
        </w:rPr>
        <w:t>Nos enfocaremos a la localidad de Rosario y alrededores (</w:t>
      </w:r>
      <w:proofErr w:type="spellStart"/>
      <w:r w:rsidRPr="00BB3890">
        <w:rPr>
          <w:rPrChange w:id="563" w:author="Walter Poch" w:date="2010-10-12T19:57:00Z">
            <w:rPr>
              <w:smallCaps/>
              <w:sz w:val="28"/>
              <w:szCs w:val="28"/>
            </w:rPr>
          </w:rPrChange>
        </w:rPr>
        <w:t>Galvez</w:t>
      </w:r>
      <w:proofErr w:type="spellEnd"/>
      <w:r w:rsidRPr="00BB3890">
        <w:rPr>
          <w:rPrChange w:id="564" w:author="Walter Poch" w:date="2010-10-12T19:57:00Z">
            <w:rPr>
              <w:smallCaps/>
              <w:sz w:val="28"/>
              <w:szCs w:val="28"/>
            </w:rPr>
          </w:rPrChange>
        </w:rPr>
        <w:t xml:space="preserve">, Funes, </w:t>
      </w:r>
      <w:proofErr w:type="spellStart"/>
      <w:r w:rsidRPr="00BB3890">
        <w:rPr>
          <w:rPrChange w:id="565" w:author="Walter Poch" w:date="2010-10-12T19:57:00Z">
            <w:rPr>
              <w:smallCaps/>
              <w:sz w:val="28"/>
              <w:szCs w:val="28"/>
            </w:rPr>
          </w:rPrChange>
        </w:rPr>
        <w:t>Perez</w:t>
      </w:r>
      <w:proofErr w:type="spellEnd"/>
      <w:r w:rsidRPr="00BB3890">
        <w:rPr>
          <w:rPrChange w:id="566" w:author="Walter Poch" w:date="2010-10-12T19:57:00Z">
            <w:rPr>
              <w:smallCaps/>
              <w:sz w:val="28"/>
              <w:szCs w:val="28"/>
            </w:rPr>
          </w:rPrChange>
        </w:rPr>
        <w:t xml:space="preserve">, </w:t>
      </w:r>
      <w:proofErr w:type="spellStart"/>
      <w:r w:rsidRPr="00BB3890">
        <w:rPr>
          <w:rPrChange w:id="567" w:author="Walter Poch" w:date="2010-10-12T19:57:00Z">
            <w:rPr>
              <w:smallCaps/>
              <w:sz w:val="28"/>
              <w:szCs w:val="28"/>
            </w:rPr>
          </w:rPrChange>
        </w:rPr>
        <w:t>etc</w:t>
      </w:r>
      <w:proofErr w:type="spellEnd"/>
      <w:r w:rsidRPr="00BB3890">
        <w:rPr>
          <w:rPrChange w:id="568" w:author="Walter Poch" w:date="2010-10-12T19:57:00Z">
            <w:rPr>
              <w:smallCaps/>
              <w:sz w:val="28"/>
              <w:szCs w:val="28"/>
            </w:rPr>
          </w:rPrChange>
        </w:rPr>
        <w:t>).</w:t>
      </w:r>
    </w:p>
    <w:p w:rsidR="00D633E4" w:rsidRPr="00BB3890" w:rsidRDefault="00D633E4" w:rsidP="00E93095">
      <w:pPr>
        <w:pStyle w:val="Heading4"/>
      </w:pPr>
      <w:r w:rsidRPr="00BB3890">
        <w:rPr>
          <w:rPrChange w:id="569" w:author="Walter Poch" w:date="2010-10-12T19:57:00Z">
            <w:rPr>
              <w:b w:val="0"/>
              <w:bCs w:val="0"/>
              <w:smallCaps/>
              <w:spacing w:val="0"/>
              <w:sz w:val="28"/>
              <w:szCs w:val="28"/>
            </w:rPr>
          </w:rPrChange>
        </w:rPr>
        <w:t>Frecuencia de uso</w:t>
      </w:r>
    </w:p>
    <w:p w:rsidR="00FB5D9F" w:rsidRPr="00BB3890" w:rsidRDefault="007C2E24" w:rsidP="00E93095">
      <w:r w:rsidRPr="00BB3890">
        <w:rPr>
          <w:rPrChange w:id="570" w:author="Walter Poch" w:date="2010-10-12T19:57:00Z">
            <w:rPr>
              <w:smallCaps/>
              <w:sz w:val="28"/>
              <w:szCs w:val="28"/>
            </w:rPr>
          </w:rPrChange>
        </w:rPr>
        <w:lastRenderedPageBreak/>
        <w:t xml:space="preserve">Se espera que los usuarios una vez acostumbrados y que apropien el sistema, lo utilicen cada vez que necesitan obtener un turno en la institución. </w:t>
      </w:r>
    </w:p>
    <w:p w:rsidR="00D633E4" w:rsidRPr="00BB3890" w:rsidRDefault="00D633E4" w:rsidP="00E93095">
      <w:pPr>
        <w:pStyle w:val="Heading4"/>
      </w:pPr>
      <w:r w:rsidRPr="00BB3890">
        <w:rPr>
          <w:rPrChange w:id="571" w:author="Walter Poch" w:date="2010-10-12T19:57:00Z">
            <w:rPr>
              <w:b w:val="0"/>
              <w:bCs w:val="0"/>
              <w:smallCaps/>
              <w:spacing w:val="0"/>
              <w:sz w:val="28"/>
              <w:szCs w:val="28"/>
            </w:rPr>
          </w:rPrChange>
        </w:rPr>
        <w:t>Posición de lealtad</w:t>
      </w:r>
    </w:p>
    <w:p w:rsidR="00D633E4" w:rsidRPr="00BB3890" w:rsidRDefault="007C2E24" w:rsidP="00E93095">
      <w:r w:rsidRPr="00BB3890">
        <w:rPr>
          <w:rPrChange w:id="572" w:author="Walter Poch" w:date="2010-10-12T19:57:00Z">
            <w:rPr>
              <w:smallCaps/>
              <w:sz w:val="28"/>
              <w:szCs w:val="28"/>
            </w:rPr>
          </w:rPrChange>
        </w:rPr>
        <w:t>Es de esperarse que ante una apropiación del sistema, los usuarios cuenten con una alta lealtad. Ya que como hemos analizado anteriormente, al ser un producto innovador nosotros desarrollaremos el estándar al que el usuario se acostumbrará en lo que cuente a obtención y gestión de turnos online.</w:t>
      </w:r>
    </w:p>
    <w:p w:rsidR="0050695F" w:rsidRPr="00BB3890" w:rsidRDefault="0050695F" w:rsidP="00E93095">
      <w:pPr>
        <w:pStyle w:val="Heading3"/>
        <w:rPr>
          <w:rFonts w:eastAsia="Times New Roman"/>
        </w:rPr>
      </w:pPr>
      <w:bookmarkStart w:id="573" w:name="_Toc274760673"/>
      <w:r w:rsidRPr="00BB3890">
        <w:rPr>
          <w:rFonts w:eastAsia="Times New Roman"/>
          <w:rPrChange w:id="574" w:author="Walter Poch" w:date="2010-10-12T19:57:00Z">
            <w:rPr>
              <w:rFonts w:eastAsia="Times New Roman"/>
              <w:i w:val="0"/>
              <w:iCs w:val="0"/>
              <w:spacing w:val="0"/>
              <w:sz w:val="28"/>
              <w:szCs w:val="28"/>
            </w:rPr>
          </w:rPrChange>
        </w:rPr>
        <w:t>3.1.2 - Potenciales Usuarios/Compradores del Negocio</w:t>
      </w:r>
      <w:bookmarkEnd w:id="573"/>
    </w:p>
    <w:p w:rsidR="007C2E24" w:rsidRPr="00BB3890" w:rsidRDefault="007C2E24" w:rsidP="00E93095">
      <w:r w:rsidRPr="00BB3890">
        <w:rPr>
          <w:rPrChange w:id="575" w:author="Walter Poch" w:date="2010-10-12T19:57:00Z">
            <w:rPr>
              <w:smallCaps/>
              <w:sz w:val="28"/>
              <w:szCs w:val="28"/>
            </w:rPr>
          </w:rPrChange>
        </w:rPr>
        <w:t xml:space="preserve">En base a lo expuesto </w:t>
      </w:r>
      <w:del w:id="576" w:author="Walter Poch" w:date="2010-10-12T20:13:00Z">
        <w:r w:rsidRPr="00BB3890" w:rsidDel="00D55C0C">
          <w:rPr>
            <w:rPrChange w:id="577" w:author="Walter Poch" w:date="2010-10-12T19:57:00Z">
              <w:rPr>
                <w:smallCaps/>
                <w:sz w:val="28"/>
                <w:szCs w:val="28"/>
              </w:rPr>
            </w:rPrChange>
          </w:rPr>
          <w:delText xml:space="preserve">podemos </w:delText>
        </w:r>
      </w:del>
      <w:ins w:id="578" w:author="Walter Poch" w:date="2010-10-12T20:13:00Z">
        <w:r w:rsidR="00D55C0C">
          <w:t>es posible</w:t>
        </w:r>
        <w:r w:rsidR="00D55C0C" w:rsidRPr="00BB3890">
          <w:rPr>
            <w:rPrChange w:id="579" w:author="Walter Poch" w:date="2010-10-12T19:57:00Z">
              <w:rPr>
                <w:smallCaps/>
                <w:sz w:val="28"/>
                <w:szCs w:val="28"/>
              </w:rPr>
            </w:rPrChange>
          </w:rPr>
          <w:t xml:space="preserve"> </w:t>
        </w:r>
      </w:ins>
      <w:r w:rsidRPr="00BB3890">
        <w:rPr>
          <w:rPrChange w:id="580" w:author="Walter Poch" w:date="2010-10-12T19:57:00Z">
            <w:rPr>
              <w:smallCaps/>
              <w:sz w:val="28"/>
              <w:szCs w:val="28"/>
            </w:rPr>
          </w:rPrChange>
        </w:rPr>
        <w:t>identificar tres grandes grupos de compradores:</w:t>
      </w:r>
    </w:p>
    <w:p w:rsidR="007C2E24" w:rsidRPr="00BB3890" w:rsidRDefault="00BE32D7" w:rsidP="00E93095">
      <w:pPr>
        <w:pStyle w:val="Heading4"/>
      </w:pPr>
      <w:r w:rsidRPr="00BB3890">
        <w:rPr>
          <w:rPrChange w:id="581" w:author="Walter Poch" w:date="2010-10-12T19:57:00Z">
            <w:rPr>
              <w:b w:val="0"/>
              <w:bCs w:val="0"/>
              <w:smallCaps/>
              <w:spacing w:val="0"/>
              <w:sz w:val="28"/>
              <w:szCs w:val="28"/>
            </w:rPr>
          </w:rPrChange>
        </w:rPr>
        <w:t xml:space="preserve">A - </w:t>
      </w:r>
      <w:r w:rsidR="007C2E24" w:rsidRPr="00BB3890">
        <w:rPr>
          <w:rPrChange w:id="582" w:author="Walter Poch" w:date="2010-10-12T19:57:00Z">
            <w:rPr>
              <w:b w:val="0"/>
              <w:bCs w:val="0"/>
              <w:smallCaps/>
              <w:spacing w:val="0"/>
              <w:sz w:val="28"/>
              <w:szCs w:val="28"/>
            </w:rPr>
          </w:rPrChange>
        </w:rPr>
        <w:t xml:space="preserve">Profesionales </w:t>
      </w:r>
      <w:r w:rsidR="00E91420" w:rsidRPr="00BB3890">
        <w:rPr>
          <w:rPrChange w:id="583" w:author="Walter Poch" w:date="2010-10-12T19:57:00Z">
            <w:rPr>
              <w:b w:val="0"/>
              <w:bCs w:val="0"/>
              <w:smallCaps/>
              <w:spacing w:val="0"/>
              <w:sz w:val="28"/>
              <w:szCs w:val="28"/>
            </w:rPr>
          </w:rPrChange>
        </w:rPr>
        <w:t>Sin Hijos</w:t>
      </w:r>
    </w:p>
    <w:p w:rsidR="007C2E24" w:rsidRPr="00BB3890" w:rsidRDefault="007C2E24" w:rsidP="00E93095">
      <w:r w:rsidRPr="00BB3890">
        <w:rPr>
          <w:rPrChange w:id="584" w:author="Walter Poch" w:date="2010-10-12T19:57:00Z">
            <w:rPr>
              <w:smallCaps/>
              <w:sz w:val="28"/>
              <w:szCs w:val="28"/>
            </w:rPr>
          </w:rPrChange>
        </w:rPr>
        <w:t>Este grupo abarca tanto a profesionales independientes como aquellos que se encuentran en relación de dependencia</w:t>
      </w:r>
      <w:r w:rsidR="005913A8" w:rsidRPr="00BB3890">
        <w:rPr>
          <w:rPrChange w:id="585" w:author="Walter Poch" w:date="2010-10-12T19:57:00Z">
            <w:rPr>
              <w:smallCaps/>
              <w:sz w:val="28"/>
              <w:szCs w:val="28"/>
            </w:rPr>
          </w:rPrChange>
        </w:rPr>
        <w:t xml:space="preserve">, </w:t>
      </w:r>
      <w:r w:rsidR="00E91420" w:rsidRPr="00BB3890">
        <w:rPr>
          <w:rPrChange w:id="586" w:author="Walter Poch" w:date="2010-10-12T19:57:00Z">
            <w:rPr>
              <w:smallCaps/>
              <w:sz w:val="28"/>
              <w:szCs w:val="28"/>
            </w:rPr>
          </w:rPrChange>
        </w:rPr>
        <w:t>en pareja o no, sino hijos</w:t>
      </w:r>
      <w:r w:rsidRPr="00BB3890">
        <w:rPr>
          <w:rPrChange w:id="587" w:author="Walter Poch" w:date="2010-10-12T19:57:00Z">
            <w:rPr>
              <w:smallCaps/>
              <w:sz w:val="28"/>
              <w:szCs w:val="28"/>
            </w:rPr>
          </w:rPrChange>
        </w:rPr>
        <w:t>. Con puestos intermedios o altos, con ingresos fijos/</w:t>
      </w:r>
      <w:proofErr w:type="spellStart"/>
      <w:r w:rsidRPr="00BB3890">
        <w:rPr>
          <w:rPrChange w:id="588" w:author="Walter Poch" w:date="2010-10-12T19:57:00Z">
            <w:rPr>
              <w:smallCaps/>
              <w:sz w:val="28"/>
              <w:szCs w:val="28"/>
            </w:rPr>
          </w:rPrChange>
        </w:rPr>
        <w:t>semi</w:t>
      </w:r>
      <w:proofErr w:type="spellEnd"/>
      <w:r w:rsidRPr="00BB3890">
        <w:rPr>
          <w:rPrChange w:id="589" w:author="Walter Poch" w:date="2010-10-12T19:57:00Z">
            <w:rPr>
              <w:smallCaps/>
              <w:sz w:val="28"/>
              <w:szCs w:val="28"/>
            </w:rPr>
          </w:rPrChange>
        </w:rPr>
        <w:t xml:space="preserve">-fijos mensuales. </w:t>
      </w:r>
      <w:r w:rsidR="005913A8" w:rsidRPr="00BB3890">
        <w:rPr>
          <w:rPrChange w:id="590" w:author="Walter Poch" w:date="2010-10-12T19:57:00Z">
            <w:rPr>
              <w:smallCaps/>
              <w:sz w:val="28"/>
              <w:szCs w:val="28"/>
            </w:rPr>
          </w:rPrChange>
        </w:rPr>
        <w:t>Quienes no tienen afecciones graves en su salud, con poco tiempo para dedicarle a la misma, y que se interesan por realizar controles periódicos.</w:t>
      </w:r>
    </w:p>
    <w:p w:rsidR="005913A8" w:rsidRPr="00BB3890" w:rsidRDefault="00BE32D7" w:rsidP="00E93095">
      <w:pPr>
        <w:pStyle w:val="Heading4"/>
      </w:pPr>
      <w:r w:rsidRPr="00BB3890">
        <w:rPr>
          <w:rPrChange w:id="591" w:author="Walter Poch" w:date="2010-10-12T19:57:00Z">
            <w:rPr>
              <w:b w:val="0"/>
              <w:bCs w:val="0"/>
              <w:smallCaps/>
              <w:spacing w:val="0"/>
              <w:sz w:val="28"/>
              <w:szCs w:val="28"/>
            </w:rPr>
          </w:rPrChange>
        </w:rPr>
        <w:t xml:space="preserve">B - </w:t>
      </w:r>
      <w:r w:rsidR="005913A8" w:rsidRPr="00BB3890">
        <w:rPr>
          <w:rPrChange w:id="592" w:author="Walter Poch" w:date="2010-10-12T19:57:00Z">
            <w:rPr>
              <w:b w:val="0"/>
              <w:bCs w:val="0"/>
              <w:smallCaps/>
              <w:spacing w:val="0"/>
              <w:sz w:val="28"/>
              <w:szCs w:val="28"/>
            </w:rPr>
          </w:rPrChange>
        </w:rPr>
        <w:t>Familia De Profesionales</w:t>
      </w:r>
    </w:p>
    <w:p w:rsidR="005913A8" w:rsidRPr="00BB3890" w:rsidRDefault="005913A8" w:rsidP="00E93095">
      <w:r w:rsidRPr="00BB3890">
        <w:rPr>
          <w:rPrChange w:id="593" w:author="Walter Poch" w:date="2010-10-12T19:57:00Z">
            <w:rPr>
              <w:smallCaps/>
              <w:sz w:val="28"/>
              <w:szCs w:val="28"/>
            </w:rPr>
          </w:rPrChange>
        </w:rPr>
        <w:t>Este grupo abarcaría familias tipo, de 2 hijos donde los padres son profesionales, y constituyen un grupo familiar. Donde alguno de los padres cuenta con un trabajo estable en relación de dependencia o independiente. Donde ambos se preocupan por la salud de su familia, y están atentos a cualquier anomalía.</w:t>
      </w:r>
    </w:p>
    <w:p w:rsidR="005913A8" w:rsidRPr="00BB3890" w:rsidRDefault="00BE32D7" w:rsidP="00E93095">
      <w:pPr>
        <w:pStyle w:val="Heading4"/>
      </w:pPr>
      <w:r w:rsidRPr="00BB3890">
        <w:rPr>
          <w:rPrChange w:id="594" w:author="Walter Poch" w:date="2010-10-12T19:57:00Z">
            <w:rPr>
              <w:b w:val="0"/>
              <w:bCs w:val="0"/>
              <w:smallCaps/>
              <w:spacing w:val="0"/>
              <w:sz w:val="28"/>
              <w:szCs w:val="28"/>
            </w:rPr>
          </w:rPrChange>
        </w:rPr>
        <w:t>C - Jóvenes</w:t>
      </w:r>
      <w:r w:rsidR="005913A8" w:rsidRPr="00BB3890">
        <w:rPr>
          <w:rPrChange w:id="595" w:author="Walter Poch" w:date="2010-10-12T19:57:00Z">
            <w:rPr>
              <w:b w:val="0"/>
              <w:bCs w:val="0"/>
              <w:smallCaps/>
              <w:spacing w:val="0"/>
              <w:sz w:val="28"/>
              <w:szCs w:val="28"/>
            </w:rPr>
          </w:rPrChange>
        </w:rPr>
        <w:t xml:space="preserve"> Adultos</w:t>
      </w:r>
    </w:p>
    <w:p w:rsidR="00BE32D7" w:rsidRPr="00BB3890" w:rsidRDefault="00BE32D7" w:rsidP="00E93095">
      <w:r w:rsidRPr="00BB3890">
        <w:rPr>
          <w:rPrChange w:id="596" w:author="Walter Poch" w:date="2010-10-12T19:57:00Z">
            <w:rPr>
              <w:smallCaps/>
              <w:sz w:val="28"/>
              <w:szCs w:val="28"/>
            </w:rPr>
          </w:rPrChange>
        </w:rPr>
        <w:t xml:space="preserve">En este grupo podemos incluir a los jóvenes que en un futuro podrán formar parte del segmento Profesionales Solteros. Son aquellos usuarios que recientemente se han egresado de sus carreras universitarias y/o terciarias, o que continúan estudiando. Que recientemente comienzan con su vida laboral, o que sus padres los tienen en un seguro médico de cobertura familiar. Menores a los 25 años en el caso de que pertenezcan al grupo familiar. </w:t>
      </w:r>
    </w:p>
    <w:p w:rsidR="0050695F" w:rsidRPr="00BB3890" w:rsidRDefault="0050695F" w:rsidP="00E93095">
      <w:pPr>
        <w:pStyle w:val="Heading3"/>
        <w:rPr>
          <w:rFonts w:eastAsia="Times New Roman"/>
        </w:rPr>
      </w:pPr>
      <w:bookmarkStart w:id="597" w:name="_Toc274760674"/>
      <w:r w:rsidRPr="00BB3890">
        <w:rPr>
          <w:rFonts w:eastAsia="Times New Roman"/>
          <w:rPrChange w:id="598" w:author="Walter Poch" w:date="2010-10-12T19:57:00Z">
            <w:rPr>
              <w:rFonts w:eastAsia="Times New Roman"/>
              <w:i w:val="0"/>
              <w:iCs w:val="0"/>
              <w:spacing w:val="0"/>
              <w:sz w:val="28"/>
              <w:szCs w:val="28"/>
            </w:rPr>
          </w:rPrChange>
        </w:rPr>
        <w:t>3.1.3 - Pautas de Comportamiento Esperado de Cada Segmento</w:t>
      </w:r>
      <w:bookmarkEnd w:id="597"/>
    </w:p>
    <w:p w:rsidR="008E493D" w:rsidRPr="00BB3890" w:rsidRDefault="008E493D" w:rsidP="00E93095">
      <w:r w:rsidRPr="00BB3890">
        <w:rPr>
          <w:rPrChange w:id="599" w:author="Walter Poch" w:date="2010-10-12T19:57:00Z">
            <w:rPr>
              <w:smallCaps/>
              <w:sz w:val="28"/>
              <w:szCs w:val="28"/>
            </w:rPr>
          </w:rPrChange>
        </w:rPr>
        <w:t>Se espera que cada uno de los segmentos se comporte de la siguiente manera:</w:t>
      </w:r>
    </w:p>
    <w:p w:rsidR="008E493D" w:rsidRPr="00BB3890" w:rsidRDefault="008E493D" w:rsidP="008E493D">
      <w:pPr>
        <w:pStyle w:val="Heading4"/>
      </w:pPr>
      <w:r w:rsidRPr="00BB3890">
        <w:rPr>
          <w:rPrChange w:id="600" w:author="Walter Poch" w:date="2010-10-12T19:57:00Z">
            <w:rPr>
              <w:b w:val="0"/>
              <w:bCs w:val="0"/>
              <w:smallCaps/>
              <w:spacing w:val="0"/>
              <w:sz w:val="28"/>
              <w:szCs w:val="28"/>
            </w:rPr>
          </w:rPrChange>
        </w:rPr>
        <w:t xml:space="preserve">A - Profesionales </w:t>
      </w:r>
      <w:r w:rsidR="00E91420" w:rsidRPr="00BB3890">
        <w:rPr>
          <w:rPrChange w:id="601" w:author="Walter Poch" w:date="2010-10-12T19:57:00Z">
            <w:rPr>
              <w:b w:val="0"/>
              <w:bCs w:val="0"/>
              <w:smallCaps/>
              <w:spacing w:val="0"/>
              <w:sz w:val="28"/>
              <w:szCs w:val="28"/>
            </w:rPr>
          </w:rPrChange>
        </w:rPr>
        <w:t>Sin Hijos</w:t>
      </w:r>
    </w:p>
    <w:p w:rsidR="00E91420" w:rsidRPr="00BB3890" w:rsidRDefault="00E91420" w:rsidP="00E93095">
      <w:r w:rsidRPr="00BB3890">
        <w:rPr>
          <w:rPrChange w:id="602" w:author="Walter Poch" w:date="2010-10-12T19:57:00Z">
            <w:rPr>
              <w:smallCaps/>
              <w:sz w:val="28"/>
              <w:szCs w:val="28"/>
            </w:rPr>
          </w:rPrChange>
        </w:rPr>
        <w:t>Consumidores esporádicos, que podrían transformarse en frecuentes sobre un lapso de tiempo (afección de la salud) para luego volver a utilizar el servicio esporádicamente.</w:t>
      </w:r>
    </w:p>
    <w:p w:rsidR="008E493D" w:rsidRPr="00BB3890" w:rsidRDefault="008E493D" w:rsidP="008E493D">
      <w:pPr>
        <w:pStyle w:val="Heading4"/>
      </w:pPr>
      <w:r w:rsidRPr="00BB3890">
        <w:rPr>
          <w:rPrChange w:id="603" w:author="Walter Poch" w:date="2010-10-12T19:57:00Z">
            <w:rPr>
              <w:b w:val="0"/>
              <w:bCs w:val="0"/>
              <w:smallCaps/>
              <w:spacing w:val="0"/>
              <w:sz w:val="28"/>
              <w:szCs w:val="28"/>
            </w:rPr>
          </w:rPrChange>
        </w:rPr>
        <w:t>B - Familia De Profesionales</w:t>
      </w:r>
    </w:p>
    <w:p w:rsidR="00E91420" w:rsidRPr="00BB3890" w:rsidRDefault="00E91420" w:rsidP="00E93095">
      <w:r w:rsidRPr="00BB3890">
        <w:rPr>
          <w:rPrChange w:id="604" w:author="Walter Poch" w:date="2010-10-12T19:57:00Z">
            <w:rPr>
              <w:smallCaps/>
              <w:sz w:val="28"/>
              <w:szCs w:val="28"/>
            </w:rPr>
          </w:rPrChange>
        </w:rPr>
        <w:t>Serán la base fundamental de los consumidores. Al menos una consulta mensual. Uso frecuente del servicio.</w:t>
      </w:r>
    </w:p>
    <w:p w:rsidR="00BE32D7" w:rsidRPr="00BB3890" w:rsidRDefault="008E493D" w:rsidP="00E93095">
      <w:pPr>
        <w:pStyle w:val="Heading4"/>
      </w:pPr>
      <w:r w:rsidRPr="00BB3890">
        <w:rPr>
          <w:rPrChange w:id="605" w:author="Walter Poch" w:date="2010-10-12T19:57:00Z">
            <w:rPr>
              <w:b w:val="0"/>
              <w:bCs w:val="0"/>
              <w:smallCaps/>
              <w:spacing w:val="0"/>
              <w:sz w:val="28"/>
              <w:szCs w:val="28"/>
            </w:rPr>
          </w:rPrChange>
        </w:rPr>
        <w:t>C - Jóvenes Adultos</w:t>
      </w:r>
    </w:p>
    <w:p w:rsidR="00E91420" w:rsidRPr="00BB3890" w:rsidRDefault="00E91420" w:rsidP="00E93095">
      <w:r w:rsidRPr="00BB3890">
        <w:rPr>
          <w:rPrChange w:id="606" w:author="Walter Poch" w:date="2010-10-12T19:57:00Z">
            <w:rPr>
              <w:smallCaps/>
              <w:sz w:val="28"/>
              <w:szCs w:val="28"/>
            </w:rPr>
          </w:rPrChange>
        </w:rPr>
        <w:lastRenderedPageBreak/>
        <w:t>Al igual que los profesionales sin hijos, serán usuarios esporádicos, con etapas de consumo más frecuente ligado a afecciones de la salud.</w:t>
      </w:r>
    </w:p>
    <w:p w:rsidR="0050695F" w:rsidRPr="00BB3890" w:rsidRDefault="0050695F" w:rsidP="00E93095">
      <w:pPr>
        <w:pStyle w:val="Heading1"/>
      </w:pPr>
      <w:bookmarkStart w:id="607" w:name="_Toc274760675"/>
      <w:r w:rsidRPr="00BB3890">
        <w:rPr>
          <w:rPrChange w:id="608" w:author="Walter Poch" w:date="2010-10-12T19:57:00Z">
            <w:rPr>
              <w:spacing w:val="0"/>
              <w:sz w:val="28"/>
              <w:szCs w:val="28"/>
            </w:rPr>
          </w:rPrChange>
        </w:rPr>
        <w:lastRenderedPageBreak/>
        <w:t>4 - Análisis de la Competencia</w:t>
      </w:r>
      <w:bookmarkEnd w:id="607"/>
    </w:p>
    <w:p w:rsidR="003C3624" w:rsidRPr="00BB3890" w:rsidRDefault="003C3624" w:rsidP="00E93095">
      <w:r w:rsidRPr="00BB3890">
        <w:rPr>
          <w:rPrChange w:id="609" w:author="Walter Poch" w:date="2010-10-12T19:57:00Z">
            <w:rPr>
              <w:smallCaps/>
              <w:sz w:val="28"/>
              <w:szCs w:val="28"/>
            </w:rPr>
          </w:rPrChange>
        </w:rPr>
        <w:t>Michael Porter sostiene que la situación de una empresa depende de las cinco fuerzas competitivas básicas. La acción conjunta de estas fuerzas determina la rentabilidad potencial en el sector, en donde el rendimiento se mide a largo plazo en términos de capital invertido. Las cinco fuerzas son las mostradas en el siguiente cuadro:</w:t>
      </w:r>
    </w:p>
    <w:p w:rsidR="004401DD" w:rsidRPr="00BB3890" w:rsidRDefault="004401DD" w:rsidP="00E93095">
      <w:r w:rsidRPr="00BB3890">
        <w:rPr>
          <w:noProof/>
          <w:lang w:val="en-US" w:bidi="ar-SA"/>
          <w:rPrChange w:id="610" w:author="Unknown">
            <w:rPr>
              <w:smallCaps/>
              <w:noProof/>
              <w:sz w:val="28"/>
              <w:szCs w:val="28"/>
              <w:lang w:val="en-US" w:bidi="ar-SA"/>
            </w:rPr>
          </w:rPrChange>
        </w:rPr>
        <w:drawing>
          <wp:inline distT="0" distB="0" distL="0" distR="0" wp14:anchorId="5CA96648" wp14:editId="69C5C686">
            <wp:extent cx="5486400" cy="3200400"/>
            <wp:effectExtent l="0" t="19050" r="0" b="76200"/>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3C3624" w:rsidRPr="00BB3890" w:rsidRDefault="003C3624" w:rsidP="00E93095">
      <w:pPr>
        <w:pStyle w:val="Heading4"/>
      </w:pPr>
      <w:r w:rsidRPr="00BB3890">
        <w:rPr>
          <w:rPrChange w:id="611" w:author="Walter Poch" w:date="2010-10-12T19:57:00Z">
            <w:rPr>
              <w:b w:val="0"/>
              <w:bCs w:val="0"/>
              <w:smallCaps/>
              <w:spacing w:val="0"/>
              <w:sz w:val="28"/>
              <w:szCs w:val="28"/>
            </w:rPr>
          </w:rPrChange>
        </w:rPr>
        <w:t>Competidores Potenciales</w:t>
      </w:r>
    </w:p>
    <w:p w:rsidR="003C3624" w:rsidRPr="00BB3890" w:rsidRDefault="003C3624" w:rsidP="00E93095">
      <w:r w:rsidRPr="00BB3890">
        <w:rPr>
          <w:rPrChange w:id="612" w:author="Walter Poch" w:date="2010-10-12T19:57:00Z">
            <w:rPr>
              <w:smallCaps/>
              <w:sz w:val="28"/>
              <w:szCs w:val="28"/>
            </w:rPr>
          </w:rPrChange>
        </w:rPr>
        <w:t xml:space="preserve">Dentro de este grupo </w:t>
      </w:r>
      <w:del w:id="613" w:author="Walter Poch" w:date="2010-10-12T20:13:00Z">
        <w:r w:rsidRPr="00BB3890" w:rsidDel="00D55C0C">
          <w:rPr>
            <w:rPrChange w:id="614" w:author="Walter Poch" w:date="2010-10-12T19:57:00Z">
              <w:rPr>
                <w:smallCaps/>
                <w:sz w:val="28"/>
                <w:szCs w:val="28"/>
              </w:rPr>
            </w:rPrChange>
          </w:rPr>
          <w:delText xml:space="preserve">podemos </w:delText>
        </w:r>
      </w:del>
      <w:ins w:id="615" w:author="Walter Poch" w:date="2010-10-12T20:13:00Z">
        <w:r w:rsidR="00D55C0C">
          <w:t>se puede</w:t>
        </w:r>
        <w:r w:rsidR="00D55C0C" w:rsidRPr="00BB3890">
          <w:rPr>
            <w:rPrChange w:id="616" w:author="Walter Poch" w:date="2010-10-12T19:57:00Z">
              <w:rPr>
                <w:smallCaps/>
                <w:sz w:val="28"/>
                <w:szCs w:val="28"/>
              </w:rPr>
            </w:rPrChange>
          </w:rPr>
          <w:t xml:space="preserve"> </w:t>
        </w:r>
      </w:ins>
      <w:r w:rsidRPr="00BB3890">
        <w:rPr>
          <w:rPrChange w:id="617" w:author="Walter Poch" w:date="2010-10-12T19:57:00Z">
            <w:rPr>
              <w:smallCaps/>
              <w:sz w:val="28"/>
              <w:szCs w:val="28"/>
            </w:rPr>
          </w:rPrChange>
        </w:rPr>
        <w:t xml:space="preserve">incluir a los diversos sanatorios del área de Rosario. Dentro de los más importantes haremos foco en: </w:t>
      </w:r>
    </w:p>
    <w:p w:rsidR="003C3624" w:rsidRPr="00BB3890" w:rsidRDefault="003C3624" w:rsidP="003C3624">
      <w:pPr>
        <w:pStyle w:val="ListParagraph"/>
        <w:numPr>
          <w:ilvl w:val="0"/>
          <w:numId w:val="33"/>
        </w:numPr>
      </w:pPr>
      <w:r w:rsidRPr="00BB3890">
        <w:rPr>
          <w:rPrChange w:id="618" w:author="Walter Poch" w:date="2010-10-12T19:57:00Z">
            <w:rPr>
              <w:smallCaps/>
              <w:sz w:val="28"/>
              <w:szCs w:val="28"/>
            </w:rPr>
          </w:rPrChange>
        </w:rPr>
        <w:t>Centro Diagnóstico Rosario</w:t>
      </w:r>
    </w:p>
    <w:p w:rsidR="003C3624" w:rsidRPr="00BB3890" w:rsidRDefault="003C3624" w:rsidP="003C3624">
      <w:pPr>
        <w:pStyle w:val="ListParagraph"/>
        <w:numPr>
          <w:ilvl w:val="0"/>
          <w:numId w:val="33"/>
        </w:numPr>
      </w:pPr>
      <w:r w:rsidRPr="00BB3890">
        <w:rPr>
          <w:rPrChange w:id="619" w:author="Walter Poch" w:date="2010-10-12T19:57:00Z">
            <w:rPr>
              <w:smallCaps/>
              <w:sz w:val="28"/>
              <w:szCs w:val="28"/>
            </w:rPr>
          </w:rPrChange>
        </w:rPr>
        <w:t>Sanatorio Centro</w:t>
      </w:r>
    </w:p>
    <w:p w:rsidR="003C3624" w:rsidRPr="00BB3890" w:rsidRDefault="003C3624" w:rsidP="003C3624">
      <w:pPr>
        <w:pStyle w:val="ListParagraph"/>
        <w:numPr>
          <w:ilvl w:val="0"/>
          <w:numId w:val="33"/>
        </w:numPr>
      </w:pPr>
      <w:r w:rsidRPr="00BB3890">
        <w:rPr>
          <w:rPrChange w:id="620" w:author="Walter Poch" w:date="2010-10-12T19:57:00Z">
            <w:rPr>
              <w:smallCaps/>
              <w:sz w:val="28"/>
              <w:szCs w:val="28"/>
            </w:rPr>
          </w:rPrChange>
        </w:rPr>
        <w:t>Sanatorio De La Mujer</w:t>
      </w:r>
    </w:p>
    <w:p w:rsidR="003C3624" w:rsidRPr="00BB3890" w:rsidRDefault="003C3624" w:rsidP="00E93095">
      <w:pPr>
        <w:pStyle w:val="ListParagraph"/>
        <w:numPr>
          <w:ilvl w:val="0"/>
          <w:numId w:val="33"/>
        </w:numPr>
      </w:pPr>
      <w:r w:rsidRPr="00BB3890">
        <w:rPr>
          <w:rPrChange w:id="621" w:author="Walter Poch" w:date="2010-10-12T19:57:00Z">
            <w:rPr>
              <w:smallCaps/>
              <w:sz w:val="28"/>
              <w:szCs w:val="28"/>
            </w:rPr>
          </w:rPrChange>
        </w:rPr>
        <w:t>Sanatorio Los Arroyos</w:t>
      </w:r>
    </w:p>
    <w:p w:rsidR="003C3624" w:rsidRPr="00BB3890" w:rsidRDefault="003C3624" w:rsidP="00E93095">
      <w:r w:rsidRPr="00BB3890">
        <w:rPr>
          <w:rPrChange w:id="622" w:author="Walter Poch" w:date="2010-10-12T19:57:00Z">
            <w:rPr>
              <w:smallCaps/>
              <w:sz w:val="28"/>
              <w:szCs w:val="28"/>
            </w:rPr>
          </w:rPrChange>
        </w:rPr>
        <w:t>Si bien ninguno de estos competidores posee actualmente un sistema de turnos online, debido a contactos extra oficiales, sabemos de empresas que se encuentran desarrollando sistemas integrales de atención para algunos de estos sanatorios. Si bien los sistemas que se están desarrollando no son específicamente de gestión de turnos online, sino administrativos integrales; el hecho de que nosotros salgamos al mercado con un sistema de estas características puede dar lugar a un replanteo de dichos sistemas. Igualmente, estos desarrollos se encuentran en las primeras etapas de análisis, por lo que tenemos tiempo suficiente para salir al mercado antes de que ellos puedan realizar algún movimiento.</w:t>
      </w:r>
    </w:p>
    <w:p w:rsidR="003C3624" w:rsidRPr="00BB3890" w:rsidRDefault="003C3624" w:rsidP="00E93095">
      <w:pPr>
        <w:pStyle w:val="Heading4"/>
      </w:pPr>
      <w:r w:rsidRPr="00BB3890">
        <w:rPr>
          <w:rPrChange w:id="623" w:author="Walter Poch" w:date="2010-10-12T19:57:00Z">
            <w:rPr>
              <w:b w:val="0"/>
              <w:bCs w:val="0"/>
              <w:smallCaps/>
              <w:spacing w:val="0"/>
              <w:sz w:val="28"/>
              <w:szCs w:val="28"/>
            </w:rPr>
          </w:rPrChange>
        </w:rPr>
        <w:lastRenderedPageBreak/>
        <w:t>Rivalidad Entre Los Competidores Existentes</w:t>
      </w:r>
    </w:p>
    <w:p w:rsidR="003C3624" w:rsidRPr="00BB3890" w:rsidRDefault="003C3624" w:rsidP="00E93095">
      <w:r w:rsidRPr="00BB3890">
        <w:rPr>
          <w:rPrChange w:id="624" w:author="Walter Poch" w:date="2010-10-12T19:57:00Z">
            <w:rPr>
              <w:smallCaps/>
              <w:sz w:val="28"/>
              <w:szCs w:val="28"/>
            </w:rPr>
          </w:rPrChange>
        </w:rPr>
        <w:t>Actualmente la rivalidad es respecto a calidad de atención y profesionales q</w:t>
      </w:r>
      <w:r w:rsidR="001E6512" w:rsidRPr="00BB3890">
        <w:rPr>
          <w:rPrChange w:id="625" w:author="Walter Poch" w:date="2010-10-12T19:57:00Z">
            <w:rPr>
              <w:smallCaps/>
              <w:sz w:val="28"/>
              <w:szCs w:val="28"/>
            </w:rPr>
          </w:rPrChange>
        </w:rPr>
        <w:t>ue integran la cartilla médica. Podemos asegurar que no encontramos rivalidad hacia la gestión de turnos online, por parte de los posibles competidores.</w:t>
      </w:r>
    </w:p>
    <w:p w:rsidR="001E6512" w:rsidRPr="00BB3890" w:rsidRDefault="001E6512" w:rsidP="00E93095">
      <w:pPr>
        <w:pStyle w:val="Heading4"/>
      </w:pPr>
      <w:r w:rsidRPr="00BB3890">
        <w:rPr>
          <w:rPrChange w:id="626" w:author="Walter Poch" w:date="2010-10-12T19:57:00Z">
            <w:rPr>
              <w:b w:val="0"/>
              <w:bCs w:val="0"/>
              <w:smallCaps/>
              <w:spacing w:val="0"/>
              <w:sz w:val="28"/>
              <w:szCs w:val="28"/>
            </w:rPr>
          </w:rPrChange>
        </w:rPr>
        <w:t>Proveedores</w:t>
      </w:r>
    </w:p>
    <w:p w:rsidR="001E6512" w:rsidRPr="00BB3890" w:rsidRDefault="001E6512" w:rsidP="00E93095">
      <w:r w:rsidRPr="00BB3890">
        <w:rPr>
          <w:rPrChange w:id="627" w:author="Walter Poch" w:date="2010-10-12T19:57:00Z">
            <w:rPr>
              <w:smallCaps/>
              <w:sz w:val="28"/>
              <w:szCs w:val="28"/>
            </w:rPr>
          </w:rPrChange>
        </w:rPr>
        <w:t xml:space="preserve">El proyecto se basará en las arquitecturas propuestas por Microsoft para el desarrollo de aplicaciones web, y adoptará el CMS </w:t>
      </w:r>
      <w:proofErr w:type="spellStart"/>
      <w:r w:rsidRPr="00BB3890">
        <w:rPr>
          <w:rPrChange w:id="628" w:author="Walter Poch" w:date="2010-10-12T19:57:00Z">
            <w:rPr>
              <w:smallCaps/>
              <w:sz w:val="28"/>
              <w:szCs w:val="28"/>
            </w:rPr>
          </w:rPrChange>
        </w:rPr>
        <w:t>DotNetNuke</w:t>
      </w:r>
      <w:proofErr w:type="spellEnd"/>
      <w:r w:rsidRPr="00BB3890">
        <w:rPr>
          <w:rPrChange w:id="629" w:author="Walter Poch" w:date="2010-10-12T19:57:00Z">
            <w:rPr>
              <w:smallCaps/>
              <w:sz w:val="28"/>
              <w:szCs w:val="28"/>
            </w:rPr>
          </w:rPrChange>
        </w:rPr>
        <w:t xml:space="preserve"> el cual es </w:t>
      </w:r>
      <w:proofErr w:type="spellStart"/>
      <w:r w:rsidRPr="00BB3890">
        <w:rPr>
          <w:rPrChange w:id="630" w:author="Walter Poch" w:date="2010-10-12T19:57:00Z">
            <w:rPr>
              <w:smallCaps/>
              <w:sz w:val="28"/>
              <w:szCs w:val="28"/>
            </w:rPr>
          </w:rPrChange>
        </w:rPr>
        <w:t>OpenSource</w:t>
      </w:r>
      <w:proofErr w:type="spellEnd"/>
      <w:r w:rsidRPr="00BB3890">
        <w:rPr>
          <w:rPrChange w:id="631" w:author="Walter Poch" w:date="2010-10-12T19:57:00Z">
            <w:rPr>
              <w:smallCaps/>
              <w:sz w:val="28"/>
              <w:szCs w:val="28"/>
            </w:rPr>
          </w:rPrChange>
        </w:rPr>
        <w:t xml:space="preserve"> pero con una versión comercial con soporte.</w:t>
      </w:r>
    </w:p>
    <w:p w:rsidR="001E6512" w:rsidRPr="00BB3890" w:rsidRDefault="001E6512" w:rsidP="00E93095">
      <w:r w:rsidRPr="00BB3890">
        <w:rPr>
          <w:rPrChange w:id="632" w:author="Walter Poch" w:date="2010-10-12T19:57:00Z">
            <w:rPr>
              <w:smallCaps/>
              <w:sz w:val="28"/>
              <w:szCs w:val="28"/>
            </w:rPr>
          </w:rPrChange>
        </w:rPr>
        <w:t xml:space="preserve">Al utilizar una plataforma de Microsoft estamos asegurando la disponibilidad de soporte y recursos capacitados en el largo plazo. Y al conjugarlo con un CMS </w:t>
      </w:r>
      <w:proofErr w:type="spellStart"/>
      <w:r w:rsidRPr="00BB3890">
        <w:rPr>
          <w:rPrChange w:id="633" w:author="Walter Poch" w:date="2010-10-12T19:57:00Z">
            <w:rPr>
              <w:smallCaps/>
              <w:sz w:val="28"/>
              <w:szCs w:val="28"/>
            </w:rPr>
          </w:rPrChange>
        </w:rPr>
        <w:t>OpenSource</w:t>
      </w:r>
      <w:proofErr w:type="spellEnd"/>
      <w:r w:rsidRPr="00BB3890">
        <w:rPr>
          <w:rPrChange w:id="634" w:author="Walter Poch" w:date="2010-10-12T19:57:00Z">
            <w:rPr>
              <w:smallCaps/>
              <w:sz w:val="28"/>
              <w:szCs w:val="28"/>
            </w:rPr>
          </w:rPrChange>
        </w:rPr>
        <w:t xml:space="preserve"> de los más completos del mercado como </w:t>
      </w:r>
      <w:proofErr w:type="spellStart"/>
      <w:r w:rsidRPr="00BB3890">
        <w:rPr>
          <w:rPrChange w:id="635" w:author="Walter Poch" w:date="2010-10-12T19:57:00Z">
            <w:rPr>
              <w:smallCaps/>
              <w:sz w:val="28"/>
              <w:szCs w:val="28"/>
            </w:rPr>
          </w:rPrChange>
        </w:rPr>
        <w:t>DotNetNuke</w:t>
      </w:r>
      <w:proofErr w:type="spellEnd"/>
      <w:r w:rsidRPr="00BB3890">
        <w:rPr>
          <w:rPrChange w:id="636" w:author="Walter Poch" w:date="2010-10-12T19:57:00Z">
            <w:rPr>
              <w:smallCaps/>
              <w:sz w:val="28"/>
              <w:szCs w:val="28"/>
            </w:rPr>
          </w:rPrChange>
        </w:rPr>
        <w:t xml:space="preserve"> obtendremos una flexibilidad inigualable. Ya que podremos modificar el comportamiento de la aplicación según las necesidades del negocio. </w:t>
      </w:r>
    </w:p>
    <w:p w:rsidR="001E6512" w:rsidRPr="00BB3890" w:rsidRDefault="001E6512" w:rsidP="00E93095">
      <w:r w:rsidRPr="00BB3890">
        <w:rPr>
          <w:rPrChange w:id="637" w:author="Walter Poch" w:date="2010-10-12T19:57:00Z">
            <w:rPr>
              <w:smallCaps/>
              <w:sz w:val="28"/>
              <w:szCs w:val="28"/>
            </w:rPr>
          </w:rPrChange>
        </w:rPr>
        <w:t xml:space="preserve">Al elegir </w:t>
      </w:r>
      <w:proofErr w:type="spellStart"/>
      <w:r w:rsidRPr="00BB3890">
        <w:rPr>
          <w:rPrChange w:id="638" w:author="Walter Poch" w:date="2010-10-12T19:57:00Z">
            <w:rPr>
              <w:smallCaps/>
              <w:sz w:val="28"/>
              <w:szCs w:val="28"/>
            </w:rPr>
          </w:rPrChange>
        </w:rPr>
        <w:t>DotNetNuke</w:t>
      </w:r>
      <w:proofErr w:type="spellEnd"/>
      <w:r w:rsidRPr="00BB3890">
        <w:rPr>
          <w:rPrChange w:id="639" w:author="Walter Poch" w:date="2010-10-12T19:57:00Z">
            <w:rPr>
              <w:smallCaps/>
              <w:sz w:val="28"/>
              <w:szCs w:val="28"/>
            </w:rPr>
          </w:rPrChange>
        </w:rPr>
        <w:t xml:space="preserve"> se optó por este ya que al disponer de una versión comercial nos garantizamos la escalabilidad de la solución y del soporte en caso de ser necesario, y por otro lado al ser </w:t>
      </w:r>
      <w:proofErr w:type="spellStart"/>
      <w:r w:rsidRPr="00BB3890">
        <w:rPr>
          <w:rPrChange w:id="640" w:author="Walter Poch" w:date="2010-10-12T19:57:00Z">
            <w:rPr>
              <w:smallCaps/>
              <w:sz w:val="28"/>
              <w:szCs w:val="28"/>
            </w:rPr>
          </w:rPrChange>
        </w:rPr>
        <w:t>OpenSource</w:t>
      </w:r>
      <w:proofErr w:type="spellEnd"/>
      <w:r w:rsidRPr="00BB3890">
        <w:rPr>
          <w:rPrChange w:id="641" w:author="Walter Poch" w:date="2010-10-12T19:57:00Z">
            <w:rPr>
              <w:smallCaps/>
              <w:sz w:val="28"/>
              <w:szCs w:val="28"/>
            </w:rPr>
          </w:rPrChange>
        </w:rPr>
        <w:t xml:space="preserve"> garantizamos que tendremos acceso a cualquier parte del código que necesite ser modificada.</w:t>
      </w:r>
    </w:p>
    <w:p w:rsidR="001E6512" w:rsidRPr="00BB3890" w:rsidRDefault="001E6512" w:rsidP="00E93095">
      <w:pPr>
        <w:pStyle w:val="Heading4"/>
      </w:pPr>
      <w:r w:rsidRPr="00BB3890">
        <w:rPr>
          <w:rPrChange w:id="642" w:author="Walter Poch" w:date="2010-10-12T19:57:00Z">
            <w:rPr>
              <w:b w:val="0"/>
              <w:bCs w:val="0"/>
              <w:smallCaps/>
              <w:spacing w:val="0"/>
              <w:sz w:val="28"/>
              <w:szCs w:val="28"/>
            </w:rPr>
          </w:rPrChange>
        </w:rPr>
        <w:t>Compradores</w:t>
      </w:r>
    </w:p>
    <w:p w:rsidR="001E6512" w:rsidRPr="00BB3890" w:rsidRDefault="001E6512" w:rsidP="00E93095">
      <w:r w:rsidRPr="00BB3890">
        <w:rPr>
          <w:rPrChange w:id="643" w:author="Walter Poch" w:date="2010-10-12T19:57:00Z">
            <w:rPr>
              <w:smallCaps/>
              <w:sz w:val="28"/>
              <w:szCs w:val="28"/>
            </w:rPr>
          </w:rPrChange>
        </w:rPr>
        <w:t>Al ser el producto un sistema enfocado hacia la facilidad y comodidad del usuario, los compradores tendrán gran importancia en el mismo.</w:t>
      </w:r>
    </w:p>
    <w:p w:rsidR="001E6512" w:rsidRPr="00BB3890" w:rsidRDefault="001E6512" w:rsidP="00E93095">
      <w:r w:rsidRPr="00BB3890">
        <w:rPr>
          <w:rPrChange w:id="644" w:author="Walter Poch" w:date="2010-10-12T19:57:00Z">
            <w:rPr>
              <w:smallCaps/>
              <w:sz w:val="28"/>
              <w:szCs w:val="28"/>
            </w:rPr>
          </w:rPrChange>
        </w:rPr>
        <w:t xml:space="preserve">Siempre estaremos dispuestos a cambiar o corregir las interfaces o flujos de trabajo para poder amalgamarnos a la forma de trabajo que los compradores estén </w:t>
      </w:r>
      <w:r w:rsidR="001D3196" w:rsidRPr="00BB3890">
        <w:rPr>
          <w:rPrChange w:id="645" w:author="Walter Poch" w:date="2010-10-12T19:57:00Z">
            <w:rPr>
              <w:smallCaps/>
              <w:sz w:val="28"/>
              <w:szCs w:val="28"/>
            </w:rPr>
          </w:rPrChange>
        </w:rPr>
        <w:t>buscando</w:t>
      </w:r>
      <w:r w:rsidRPr="00BB3890">
        <w:rPr>
          <w:rPrChange w:id="646" w:author="Walter Poch" w:date="2010-10-12T19:57:00Z">
            <w:rPr>
              <w:smallCaps/>
              <w:sz w:val="28"/>
              <w:szCs w:val="28"/>
            </w:rPr>
          </w:rPrChange>
        </w:rPr>
        <w:t>.</w:t>
      </w:r>
    </w:p>
    <w:p w:rsidR="001E6512" w:rsidRPr="00BB3890" w:rsidRDefault="001E6512" w:rsidP="00E93095">
      <w:r w:rsidRPr="00BB3890">
        <w:rPr>
          <w:rPrChange w:id="647" w:author="Walter Poch" w:date="2010-10-12T19:57:00Z">
            <w:rPr>
              <w:smallCaps/>
              <w:sz w:val="28"/>
              <w:szCs w:val="28"/>
            </w:rPr>
          </w:rPrChange>
        </w:rPr>
        <w:t xml:space="preserve">Esto queda expuesto en las variables controlables que expresamos, donde ante la aparición de nuevas tecnologías o dispositivos, modificaríamos el producto para que se adapte a los usuarios y facilite su objetivo que </w:t>
      </w:r>
      <w:r w:rsidR="001D3196" w:rsidRPr="00BB3890">
        <w:rPr>
          <w:rPrChange w:id="648" w:author="Walter Poch" w:date="2010-10-12T19:57:00Z">
            <w:rPr>
              <w:smallCaps/>
              <w:sz w:val="28"/>
              <w:szCs w:val="28"/>
            </w:rPr>
          </w:rPrChange>
        </w:rPr>
        <w:t>es obtener un turno para un profesional o especialidad.</w:t>
      </w:r>
    </w:p>
    <w:p w:rsidR="001D3196" w:rsidRPr="00BB3890" w:rsidRDefault="001D3196" w:rsidP="00E93095">
      <w:pPr>
        <w:pStyle w:val="Heading4"/>
      </w:pPr>
      <w:r w:rsidRPr="00BB3890">
        <w:rPr>
          <w:rPrChange w:id="649" w:author="Walter Poch" w:date="2010-10-12T19:57:00Z">
            <w:rPr>
              <w:b w:val="0"/>
              <w:bCs w:val="0"/>
              <w:smallCaps/>
              <w:spacing w:val="0"/>
              <w:sz w:val="28"/>
              <w:szCs w:val="28"/>
            </w:rPr>
          </w:rPrChange>
        </w:rPr>
        <w:t>Sustitutos</w:t>
      </w:r>
    </w:p>
    <w:p w:rsidR="001D3196" w:rsidRPr="00BB3890" w:rsidRDefault="001D3196" w:rsidP="00E93095">
      <w:r w:rsidRPr="00BB3890">
        <w:rPr>
          <w:rPrChange w:id="650" w:author="Walter Poch" w:date="2010-10-12T19:57:00Z">
            <w:rPr>
              <w:smallCaps/>
              <w:sz w:val="28"/>
              <w:szCs w:val="28"/>
            </w:rPr>
          </w:rPrChange>
        </w:rPr>
        <w:t xml:space="preserve">Como </w:t>
      </w:r>
      <w:del w:id="651" w:author="Walter Poch" w:date="2010-10-12T20:14:00Z">
        <w:r w:rsidRPr="00BB3890" w:rsidDel="00D55C0C">
          <w:rPr>
            <w:rPrChange w:id="652" w:author="Walter Poch" w:date="2010-10-12T19:57:00Z">
              <w:rPr>
                <w:smallCaps/>
                <w:sz w:val="28"/>
                <w:szCs w:val="28"/>
              </w:rPr>
            </w:rPrChange>
          </w:rPr>
          <w:delText xml:space="preserve">hemos </w:delText>
        </w:r>
      </w:del>
      <w:ins w:id="653" w:author="Walter Poch" w:date="2010-10-12T20:14:00Z">
        <w:r w:rsidR="00D55C0C">
          <w:t>se ha</w:t>
        </w:r>
        <w:r w:rsidR="00D55C0C" w:rsidRPr="00BB3890">
          <w:rPr>
            <w:rPrChange w:id="654" w:author="Walter Poch" w:date="2010-10-12T19:57:00Z">
              <w:rPr>
                <w:smallCaps/>
                <w:sz w:val="28"/>
                <w:szCs w:val="28"/>
              </w:rPr>
            </w:rPrChange>
          </w:rPr>
          <w:t xml:space="preserve"> </w:t>
        </w:r>
      </w:ins>
      <w:r w:rsidRPr="00BB3890">
        <w:rPr>
          <w:rPrChange w:id="655" w:author="Walter Poch" w:date="2010-10-12T19:57:00Z">
            <w:rPr>
              <w:smallCaps/>
              <w:sz w:val="28"/>
              <w:szCs w:val="28"/>
            </w:rPr>
          </w:rPrChange>
        </w:rPr>
        <w:t xml:space="preserve">mencionado anteriormente algunos sanatorios ya se encuentran en el desarrollo de un sistema integral de gestión institucional. Al ser dicho proyecto más </w:t>
      </w:r>
      <w:proofErr w:type="spellStart"/>
      <w:r w:rsidRPr="00BB3890">
        <w:rPr>
          <w:rPrChange w:id="656" w:author="Walter Poch" w:date="2010-10-12T19:57:00Z">
            <w:rPr>
              <w:smallCaps/>
              <w:sz w:val="28"/>
              <w:szCs w:val="28"/>
            </w:rPr>
          </w:rPrChange>
        </w:rPr>
        <w:t>abarcativo</w:t>
      </w:r>
      <w:proofErr w:type="spellEnd"/>
      <w:r w:rsidRPr="00BB3890">
        <w:rPr>
          <w:rPrChange w:id="657" w:author="Walter Poch" w:date="2010-10-12T19:57:00Z">
            <w:rPr>
              <w:smallCaps/>
              <w:sz w:val="28"/>
              <w:szCs w:val="28"/>
            </w:rPr>
          </w:rPrChange>
        </w:rPr>
        <w:t>, y enfocado en solventar problemáticas de gestión interna, no es una competencia directa de nuestro proyecto. Pero si es un tema a tener en cuenta, ya que como hemos dicho, en caso de que los sanatorios quieran brindar una solución similar a la nuestra ya cuentan con equipos de desarrollo contratados.</w:t>
      </w:r>
    </w:p>
    <w:p w:rsidR="001D3196" w:rsidRDefault="001D3196" w:rsidP="00E93095">
      <w:pPr>
        <w:rPr>
          <w:ins w:id="658" w:author="Walter Poch" w:date="2010-10-12T20:49:00Z"/>
        </w:rPr>
      </w:pPr>
      <w:r w:rsidRPr="00BB3890">
        <w:rPr>
          <w:rPrChange w:id="659" w:author="Walter Poch" w:date="2010-10-12T19:57:00Z">
            <w:rPr>
              <w:smallCaps/>
              <w:sz w:val="28"/>
              <w:szCs w:val="28"/>
            </w:rPr>
          </w:rPrChange>
        </w:rPr>
        <w:t xml:space="preserve">Pero como </w:t>
      </w:r>
      <w:del w:id="660" w:author="Walter Poch" w:date="2010-10-12T20:14:00Z">
        <w:r w:rsidRPr="00BB3890" w:rsidDel="00D55C0C">
          <w:rPr>
            <w:rPrChange w:id="661" w:author="Walter Poch" w:date="2010-10-12T19:57:00Z">
              <w:rPr>
                <w:smallCaps/>
                <w:sz w:val="28"/>
                <w:szCs w:val="28"/>
              </w:rPr>
            </w:rPrChange>
          </w:rPr>
          <w:delText xml:space="preserve">hemos </w:delText>
        </w:r>
      </w:del>
      <w:ins w:id="662" w:author="Walter Poch" w:date="2010-10-12T20:14:00Z">
        <w:r w:rsidR="00D55C0C">
          <w:t>se ha</w:t>
        </w:r>
        <w:r w:rsidR="00D55C0C" w:rsidRPr="00BB3890">
          <w:rPr>
            <w:rPrChange w:id="663" w:author="Walter Poch" w:date="2010-10-12T19:57:00Z">
              <w:rPr>
                <w:smallCaps/>
                <w:sz w:val="28"/>
                <w:szCs w:val="28"/>
              </w:rPr>
            </w:rPrChange>
          </w:rPr>
          <w:t xml:space="preserve"> </w:t>
        </w:r>
      </w:ins>
      <w:r w:rsidRPr="00BB3890">
        <w:rPr>
          <w:rPrChange w:id="664" w:author="Walter Poch" w:date="2010-10-12T19:57:00Z">
            <w:rPr>
              <w:smallCaps/>
              <w:sz w:val="28"/>
              <w:szCs w:val="28"/>
            </w:rPr>
          </w:rPrChange>
        </w:rPr>
        <w:t xml:space="preserve">hecho notar, al llegar primero al mercado, </w:t>
      </w:r>
      <w:del w:id="665" w:author="Walter Poch" w:date="2010-10-12T20:49:00Z">
        <w:r w:rsidRPr="00BB3890" w:rsidDel="008B3839">
          <w:rPr>
            <w:rPrChange w:id="666" w:author="Walter Poch" w:date="2010-10-12T19:57:00Z">
              <w:rPr>
                <w:smallCaps/>
                <w:sz w:val="28"/>
                <w:szCs w:val="28"/>
              </w:rPr>
            </w:rPrChange>
          </w:rPr>
          <w:delText xml:space="preserve">nosotros </w:delText>
        </w:r>
      </w:del>
      <w:ins w:id="667" w:author="Walter Poch" w:date="2010-10-12T20:49:00Z">
        <w:r w:rsidR="008B3839">
          <w:t xml:space="preserve">el producto </w:t>
        </w:r>
      </w:ins>
      <w:del w:id="668" w:author="Walter Poch" w:date="2010-10-12T20:49:00Z">
        <w:r w:rsidRPr="00BB3890" w:rsidDel="008B3839">
          <w:rPr>
            <w:rPrChange w:id="669" w:author="Walter Poch" w:date="2010-10-12T19:57:00Z">
              <w:rPr>
                <w:smallCaps/>
                <w:sz w:val="28"/>
                <w:szCs w:val="28"/>
              </w:rPr>
            </w:rPrChange>
          </w:rPr>
          <w:delText xml:space="preserve">estableceremos </w:delText>
        </w:r>
      </w:del>
      <w:ins w:id="670" w:author="Walter Poch" w:date="2010-10-12T20:49:00Z">
        <w:r w:rsidR="008B3839">
          <w:t xml:space="preserve">establecerá </w:t>
        </w:r>
      </w:ins>
      <w:r w:rsidRPr="00BB3890">
        <w:rPr>
          <w:rPrChange w:id="671" w:author="Walter Poch" w:date="2010-10-12T19:57:00Z">
            <w:rPr>
              <w:smallCaps/>
              <w:sz w:val="28"/>
              <w:szCs w:val="28"/>
            </w:rPr>
          </w:rPrChange>
        </w:rPr>
        <w:t>los estándares a lo que obtención de turnos online se refiera; por lo tanto ellos deberán adaptarse, ya que los usuario esperaran un sistema con características y usabilidad similares al nuestro.</w:t>
      </w:r>
    </w:p>
    <w:p w:rsidR="008B3839" w:rsidRDefault="008B3839">
      <w:pPr>
        <w:pStyle w:val="Heading3"/>
        <w:rPr>
          <w:ins w:id="672" w:author="Walter Poch" w:date="2010-10-12T20:50:00Z"/>
        </w:rPr>
        <w:pPrChange w:id="673" w:author="Walter Poch" w:date="2010-10-12T20:50:00Z">
          <w:pPr/>
        </w:pPrChange>
      </w:pPr>
      <w:bookmarkStart w:id="674" w:name="_Toc274760676"/>
      <w:ins w:id="675" w:author="Walter Poch" w:date="2010-10-12T20:49:00Z">
        <w:r>
          <w:t>Posición Respecto A La Competencia</w:t>
        </w:r>
      </w:ins>
      <w:bookmarkEnd w:id="674"/>
    </w:p>
    <w:p w:rsidR="008B3839" w:rsidRPr="008B3839" w:rsidRDefault="008B3839">
      <w:ins w:id="676" w:author="Walter Poch" w:date="2010-10-12T20:50:00Z">
        <w:r>
          <w:t>Porter también hace la clasificación de los diferentes estadios de poder o presencia de un mercado. Basándonos en su análisis num</w:t>
        </w:r>
      </w:ins>
      <w:ins w:id="677" w:author="Walter Poch" w:date="2010-10-12T20:51:00Z">
        <w:r>
          <w:t xml:space="preserve">érico de posiciones creo que se puede aspirar a ser una empresa que </w:t>
        </w:r>
        <w:r>
          <w:lastRenderedPageBreak/>
          <w:t xml:space="preserve">va a competir desde la posición número cuatro, atacando los nichos de mercados que las demás clínicas han dejado descubiertas gracias a este nuevo servicio de turnos online. Y una vez consolidados </w:t>
        </w:r>
      </w:ins>
      <w:ins w:id="678" w:author="Walter Poch" w:date="2010-10-12T20:52:00Z">
        <w:r>
          <w:t>con una base de clientes y un nicho fidelizado intentar aspirar a ser los números 3 dentro del mercado de clínicas de Rosario.</w:t>
        </w:r>
      </w:ins>
    </w:p>
    <w:p w:rsidR="001D3196" w:rsidRPr="00BB3890" w:rsidRDefault="001D3196" w:rsidP="00E93095">
      <w:r w:rsidRPr="00BB3890">
        <w:t xml:space="preserve"> </w:t>
      </w:r>
    </w:p>
    <w:p w:rsidR="00BB3890" w:rsidRPr="00BB3890" w:rsidRDefault="00BB3890" w:rsidP="00257B24">
      <w:pPr>
        <w:pStyle w:val="Heading1"/>
        <w:rPr>
          <w:ins w:id="679" w:author="Walter Poch" w:date="2010-10-12T19:56:00Z"/>
          <w:rFonts w:eastAsia="Times New Roman"/>
        </w:rPr>
      </w:pPr>
      <w:bookmarkStart w:id="680" w:name="_Toc274760677"/>
      <w:ins w:id="681" w:author="Walter Poch" w:date="2010-10-12T19:56:00Z">
        <w:r w:rsidRPr="00BB3890">
          <w:rPr>
            <w:rFonts w:eastAsia="Times New Roman"/>
            <w:rPrChange w:id="682" w:author="Walter Poch" w:date="2010-10-12T19:57:00Z">
              <w:rPr>
                <w:rFonts w:eastAsia="Times New Roman"/>
                <w:smallCaps w:val="0"/>
                <w:spacing w:val="0"/>
                <w:sz w:val="22"/>
                <w:szCs w:val="22"/>
              </w:rPr>
            </w:rPrChange>
          </w:rPr>
          <w:lastRenderedPageBreak/>
          <w:t>6 – Plan De Marketing</w:t>
        </w:r>
        <w:bookmarkEnd w:id="680"/>
      </w:ins>
    </w:p>
    <w:p w:rsidR="00BB3890" w:rsidRDefault="001865DA">
      <w:pPr>
        <w:pStyle w:val="Heading2"/>
        <w:rPr>
          <w:ins w:id="683" w:author="Walter Poch" w:date="2010-10-12T19:59:00Z"/>
        </w:rPr>
        <w:pPrChange w:id="684" w:author="Walter Poch" w:date="2010-10-12T19:57:00Z">
          <w:pPr>
            <w:pStyle w:val="Heading1"/>
          </w:pPr>
        </w:pPrChange>
      </w:pPr>
      <w:bookmarkStart w:id="685" w:name="_Toc274760678"/>
      <w:ins w:id="686" w:author="wpoch" w:date="2010-10-13T19:15:00Z">
        <w:r>
          <w:t xml:space="preserve">6.1 - </w:t>
        </w:r>
      </w:ins>
      <w:ins w:id="687" w:author="Walter Poch" w:date="2010-10-12T19:56:00Z">
        <w:r w:rsidR="00BB3890" w:rsidRPr="006A31D3">
          <w:t>Objetivos</w:t>
        </w:r>
      </w:ins>
      <w:ins w:id="688" w:author="Walter Poch" w:date="2010-10-12T21:04:00Z">
        <w:r w:rsidR="00155345">
          <w:t xml:space="preserve"> Y Metas De Posicionamiento</w:t>
        </w:r>
      </w:ins>
      <w:bookmarkEnd w:id="685"/>
    </w:p>
    <w:p w:rsidR="008B3839" w:rsidRDefault="008B3839">
      <w:pPr>
        <w:rPr>
          <w:ins w:id="689" w:author="Walter Poch" w:date="2010-10-12T20:57:00Z"/>
        </w:rPr>
        <w:pPrChange w:id="690" w:author="Walter Poch" w:date="2010-10-12T20:56:00Z">
          <w:pPr>
            <w:pStyle w:val="Heading1"/>
          </w:pPr>
        </w:pPrChange>
      </w:pPr>
      <w:ins w:id="691" w:author="Walter Poch" w:date="2010-10-12T20:56:00Z">
        <w:r>
          <w:t xml:space="preserve">El posicionamiento de la clínica se basa en encontrar el nicho de personas jóvenes </w:t>
        </w:r>
      </w:ins>
      <w:ins w:id="692" w:author="Walter Poch" w:date="2010-10-12T21:03:00Z">
        <w:r w:rsidR="00155345">
          <w:t>adultas</w:t>
        </w:r>
      </w:ins>
      <w:ins w:id="693" w:author="Walter Poch" w:date="2010-10-12T20:56:00Z">
        <w:r>
          <w:t xml:space="preserve"> y profesionales y capturarlo. Para lograr una sólida posición n</w:t>
        </w:r>
      </w:ins>
      <w:ins w:id="694" w:author="Walter Poch" w:date="2010-10-12T20:57:00Z">
        <w:r>
          <w:t>úmero 4 en el mercado según las posiciones de competencia.</w:t>
        </w:r>
      </w:ins>
    </w:p>
    <w:p w:rsidR="008B3839" w:rsidRDefault="008B3839">
      <w:pPr>
        <w:rPr>
          <w:ins w:id="695" w:author="Walter Poch" w:date="2010-10-12T20:58:00Z"/>
        </w:rPr>
        <w:pPrChange w:id="696" w:author="Walter Poch" w:date="2010-10-12T20:56:00Z">
          <w:pPr>
            <w:pStyle w:val="Heading1"/>
          </w:pPr>
        </w:pPrChange>
      </w:pPr>
      <w:ins w:id="697" w:author="Walter Poch" w:date="2010-10-12T20:57:00Z">
        <w:r>
          <w:t xml:space="preserve">Esto se logra utilizando una </w:t>
        </w:r>
      </w:ins>
      <w:ins w:id="698" w:author="Walter Poch" w:date="2010-10-12T21:03:00Z">
        <w:r w:rsidR="00155345">
          <w:t>estrategia</w:t>
        </w:r>
      </w:ins>
      <w:ins w:id="699" w:author="Walter Poch" w:date="2010-10-12T20:57:00Z">
        <w:r w:rsidR="00155345">
          <w:t xml:space="preserve"> </w:t>
        </w:r>
      </w:ins>
      <w:ins w:id="700" w:author="Walter Poch" w:date="2010-10-12T20:58:00Z">
        <w:r w:rsidR="00155345">
          <w:t xml:space="preserve">de ingreso </w:t>
        </w:r>
      </w:ins>
      <w:ins w:id="701" w:author="Walter Poch" w:date="2010-10-12T20:57:00Z">
        <w:r w:rsidR="00155345">
          <w:t>de “Ataque Lateral” seg</w:t>
        </w:r>
      </w:ins>
      <w:ins w:id="702" w:author="Walter Poch" w:date="2010-10-12T20:58:00Z">
        <w:r w:rsidR="00155345">
          <w:t>ún lo expuesto por YIP en su matriz:</w:t>
        </w:r>
      </w:ins>
    </w:p>
    <w:p w:rsidR="00155345" w:rsidRDefault="00155345">
      <w:pPr>
        <w:jc w:val="center"/>
        <w:rPr>
          <w:ins w:id="703" w:author="Walter Poch" w:date="2010-10-12T20:56:00Z"/>
        </w:rPr>
        <w:pPrChange w:id="704" w:author="wpoch" w:date="2010-10-13T19:15:00Z">
          <w:pPr>
            <w:pStyle w:val="Heading1"/>
          </w:pPr>
        </w:pPrChange>
      </w:pPr>
      <w:ins w:id="705" w:author="Walter Poch" w:date="2010-10-12T20:58:00Z">
        <w:r>
          <w:rPr>
            <w:rFonts w:ascii="Calibri" w:hAnsi="Calibri" w:cs="Arial"/>
            <w:noProof/>
            <w:sz w:val="20"/>
            <w:szCs w:val="20"/>
            <w:lang w:val="en-US" w:bidi="ar-SA"/>
            <w:rPrChange w:id="706" w:author="Unknown">
              <w:rPr>
                <w:smallCaps w:val="0"/>
                <w:noProof/>
                <w:lang w:val="en-US" w:bidi="ar-SA"/>
              </w:rPr>
            </w:rPrChange>
          </w:rPr>
          <w:drawing>
            <wp:inline distT="0" distB="0" distL="0" distR="0" wp14:anchorId="3B647894" wp14:editId="1872A4B4">
              <wp:extent cx="5495544" cy="2432304"/>
              <wp:effectExtent l="0" t="0" r="0" b="0"/>
              <wp:docPr id="11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srcRect r="-2249"/>
                      <a:stretch/>
                    </pic:blipFill>
                    <pic:spPr bwMode="auto">
                      <a:xfrm>
                        <a:off x="0" y="0"/>
                        <a:ext cx="5495544" cy="2432304"/>
                      </a:xfrm>
                      <a:prstGeom prst="rect">
                        <a:avLst/>
                      </a:prstGeom>
                      <a:noFill/>
                      <a:ln>
                        <a:noFill/>
                      </a:ln>
                      <a:extLst>
                        <a:ext uri="{53640926-AAD7-44D8-BBD7-CCE9431645EC}">
                          <a14:shadowObscured xmlns:a14="http://schemas.microsoft.com/office/drawing/2010/main"/>
                        </a:ext>
                      </a:extLst>
                    </pic:spPr>
                  </pic:pic>
                </a:graphicData>
              </a:graphic>
            </wp:inline>
          </w:drawing>
        </w:r>
      </w:ins>
    </w:p>
    <w:p w:rsidR="00155345" w:rsidRDefault="00155345">
      <w:pPr>
        <w:rPr>
          <w:ins w:id="707" w:author="Walter Poch" w:date="2010-10-12T21:03:00Z"/>
        </w:rPr>
        <w:pPrChange w:id="708" w:author="Walter Poch" w:date="2010-10-12T21:00:00Z">
          <w:pPr>
            <w:pStyle w:val="Heading1"/>
          </w:pPr>
        </w:pPrChange>
      </w:pPr>
      <w:ins w:id="709" w:author="Walter Poch" w:date="2010-10-12T21:00:00Z">
        <w:r>
          <w:t xml:space="preserve">De esta </w:t>
        </w:r>
      </w:ins>
      <w:ins w:id="710" w:author="Walter Poch" w:date="2010-10-12T21:01:00Z">
        <w:r>
          <w:t>forma podremos bridarles a los clientes de nuestro nicho una soluci</w:t>
        </w:r>
      </w:ins>
      <w:ins w:id="711" w:author="Walter Poch" w:date="2010-10-12T21:02:00Z">
        <w:r>
          <w:t>ón práctica y ajustada a sus necesidades, cosa que como se demostró los demás participantes del mercado no lo están haciendo por lo que están descuidando este sector.</w:t>
        </w:r>
      </w:ins>
    </w:p>
    <w:p w:rsidR="00155345" w:rsidRDefault="00155345">
      <w:pPr>
        <w:rPr>
          <w:ins w:id="712" w:author="Walter Poch" w:date="2010-10-12T21:00:00Z"/>
        </w:rPr>
        <w:pPrChange w:id="713" w:author="Walter Poch" w:date="2010-10-12T21:00:00Z">
          <w:pPr>
            <w:pStyle w:val="Heading1"/>
          </w:pPr>
        </w:pPrChange>
      </w:pPr>
      <w:ins w:id="714" w:author="Walter Poch" w:date="2010-10-12T21:03:00Z">
        <w:r>
          <w:t xml:space="preserve">Se pretende con esta estrategia capturar </w:t>
        </w:r>
      </w:ins>
      <w:ins w:id="715" w:author="Walter Poch" w:date="2010-10-12T21:04:00Z">
        <w:r>
          <w:t xml:space="preserve">cerca de 1000 futuros pacientes. </w:t>
        </w:r>
      </w:ins>
    </w:p>
    <w:p w:rsidR="00D41C67" w:rsidRDefault="00226B08" w:rsidP="00D41C67">
      <w:pPr>
        <w:pStyle w:val="Heading2"/>
      </w:pPr>
      <w:bookmarkStart w:id="716" w:name="_Toc274760679"/>
      <w:ins w:id="717" w:author="wpoch" w:date="2010-10-13T19:08:00Z">
        <w:r>
          <w:t xml:space="preserve">A - </w:t>
        </w:r>
      </w:ins>
      <w:ins w:id="718" w:author="Walter Poch" w:date="2010-10-12T20:03:00Z">
        <w:r w:rsidR="00BB3890">
          <w:t xml:space="preserve">Descripción Del </w:t>
        </w:r>
      </w:ins>
      <w:ins w:id="719" w:author="Walter Poch" w:date="2010-10-12T20:16:00Z">
        <w:r w:rsidR="00ED0DDD">
          <w:t>Servicio</w:t>
        </w:r>
      </w:ins>
      <w:bookmarkEnd w:id="716"/>
    </w:p>
    <w:p w:rsidR="00BB3890" w:rsidRDefault="00ED0DDD">
      <w:pPr>
        <w:rPr>
          <w:ins w:id="720" w:author="wpoch" w:date="2010-10-13T19:16:00Z"/>
        </w:rPr>
        <w:pPrChange w:id="721" w:author="Walter Poch" w:date="2010-10-12T20:00:00Z">
          <w:pPr>
            <w:pStyle w:val="Heading1"/>
          </w:pPr>
        </w:pPrChange>
      </w:pPr>
      <w:ins w:id="722" w:author="Walter Poch" w:date="2010-10-12T20:14:00Z">
        <w:r>
          <w:t xml:space="preserve">El </w:t>
        </w:r>
      </w:ins>
      <w:ins w:id="723" w:author="Walter Poch" w:date="2010-10-12T20:16:00Z">
        <w:r>
          <w:t>servicio</w:t>
        </w:r>
      </w:ins>
      <w:ins w:id="724" w:author="Walter Poch" w:date="2010-10-12T20:14:00Z">
        <w:r>
          <w:t xml:space="preserve"> </w:t>
        </w:r>
      </w:ins>
      <w:ins w:id="725" w:author="Walter Poch" w:date="2010-10-12T20:15:00Z">
        <w:r>
          <w:t xml:space="preserve">ofrecido está compuesto por el ofrecimiento de diagnósticos y </w:t>
        </w:r>
      </w:ins>
      <w:ins w:id="726" w:author="Walter Poch" w:date="2010-10-12T20:16:00Z">
        <w:r>
          <w:t xml:space="preserve">tratamientos </w:t>
        </w:r>
      </w:ins>
      <w:ins w:id="727" w:author="Walter Poch" w:date="2010-10-12T20:15:00Z">
        <w:r>
          <w:t xml:space="preserve">de enfermedades a los pacientes de Rosario y el área. </w:t>
        </w:r>
      </w:ins>
    </w:p>
    <w:p w:rsidR="001865DA" w:rsidRDefault="001865DA">
      <w:pPr>
        <w:rPr>
          <w:ins w:id="728" w:author="wpoch" w:date="2010-10-13T19:18:00Z"/>
        </w:rPr>
        <w:pPrChange w:id="729" w:author="Walter Poch" w:date="2010-10-12T20:00:00Z">
          <w:pPr>
            <w:pStyle w:val="Heading1"/>
          </w:pPr>
        </w:pPrChange>
      </w:pPr>
      <w:ins w:id="730" w:author="wpoch" w:date="2010-10-13T19:16:00Z">
        <w:r>
          <w:t>La naturaleza misma del servicio es de alguna forma estacional, ya que un consumidor asistirá a la cl</w:t>
        </w:r>
      </w:ins>
      <w:ins w:id="731" w:author="wpoch" w:date="2010-10-13T19:17:00Z">
        <w:r>
          <w:t xml:space="preserve">ínica cuando tenga algún tipo de afección de su salud. Una vez efectuado un correcto tratamiento, el consumidor no volverá a asistir a la clínica hasta que vuelva a verse su salud comprometida. </w:t>
        </w:r>
      </w:ins>
      <w:ins w:id="732" w:author="wpoch" w:date="2010-10-13T19:18:00Z">
        <w:r>
          <w:t>Son escasos los casos donde el consumidor asiste para control sino padece de ninguna afección.</w:t>
        </w:r>
      </w:ins>
    </w:p>
    <w:p w:rsidR="001865DA" w:rsidRDefault="001865DA">
      <w:pPr>
        <w:rPr>
          <w:ins w:id="733" w:author="Walter Poch" w:date="2010-10-12T20:16:00Z"/>
        </w:rPr>
        <w:pPrChange w:id="734" w:author="Walter Poch" w:date="2010-10-12T20:00:00Z">
          <w:pPr>
            <w:pStyle w:val="Heading1"/>
          </w:pPr>
        </w:pPrChange>
      </w:pPr>
      <w:ins w:id="735" w:author="wpoch" w:date="2010-10-13T19:18:00Z">
        <w:r>
          <w:t>Como se describió, el servicio no es el de otorgamiento de turnos, sino que es brindar diagn</w:t>
        </w:r>
      </w:ins>
      <w:ins w:id="736" w:author="wpoch" w:date="2010-10-13T19:19:00Z">
        <w:r>
          <w:t xml:space="preserve">ósticos y tratamientos para los mismos. El servicio es curar a las personas. El otorgamiento de turnos o mejoras en la gestión de los mismos son un valor agregado o servicio complementario </w:t>
        </w:r>
      </w:ins>
      <w:ins w:id="737" w:author="wpoch" w:date="2010-10-13T19:20:00Z">
        <w:r>
          <w:t>que facilita la ejecución del verdadero servicio que es diagnosticar y tratar afecciones de la salud.</w:t>
        </w:r>
      </w:ins>
    </w:p>
    <w:p w:rsidR="00DB08AA" w:rsidRDefault="00DB08AA">
      <w:pPr>
        <w:pPrChange w:id="738" w:author="Walter Poch" w:date="2010-10-12T20:00:00Z">
          <w:pPr>
            <w:pStyle w:val="Heading1"/>
          </w:pPr>
        </w:pPrChange>
      </w:pPr>
      <w:ins w:id="739" w:author="Walter Poch" w:date="2010-10-12T20:20:00Z">
        <w:r>
          <w:lastRenderedPageBreak/>
          <w:t>Basándome</w:t>
        </w:r>
      </w:ins>
      <w:ins w:id="740" w:author="Walter Poch" w:date="2010-10-12T20:19:00Z">
        <w:r>
          <w:t xml:space="preserve"> en el análisis que hace </w:t>
        </w:r>
        <w:proofErr w:type="spellStart"/>
        <w:r>
          <w:t>Levitt</w:t>
        </w:r>
      </w:ins>
      <w:proofErr w:type="spellEnd"/>
      <w:ins w:id="741" w:author="Walter Poch" w:date="2010-10-12T20:20:00Z">
        <w:r>
          <w:t>:</w:t>
        </w:r>
      </w:ins>
    </w:p>
    <w:p w:rsidR="00D41C67" w:rsidRPr="00FD26E7" w:rsidRDefault="00D41C67" w:rsidP="00D41C67">
      <w:pPr>
        <w:pStyle w:val="ListParagraph"/>
        <w:numPr>
          <w:ilvl w:val="0"/>
          <w:numId w:val="46"/>
        </w:numPr>
        <w:rPr>
          <w:highlight w:val="yellow"/>
        </w:rPr>
      </w:pPr>
      <w:r w:rsidRPr="00FD26E7">
        <w:rPr>
          <w:highlight w:val="yellow"/>
        </w:rPr>
        <w:t>El producto genérico: Es el producto básico, sin marca, que conforma un sector bien determinado de la oferta.</w:t>
      </w:r>
    </w:p>
    <w:p w:rsidR="00D41C67" w:rsidRPr="00FD26E7" w:rsidRDefault="00D41C67" w:rsidP="00D41C67">
      <w:pPr>
        <w:pStyle w:val="ListParagraph"/>
        <w:numPr>
          <w:ilvl w:val="0"/>
          <w:numId w:val="46"/>
        </w:numPr>
        <w:rPr>
          <w:highlight w:val="yellow"/>
        </w:rPr>
      </w:pPr>
      <w:r w:rsidRPr="00FD26E7">
        <w:rPr>
          <w:highlight w:val="yellow"/>
        </w:rPr>
        <w:t>El producto esperado: Determinado por las expectativas mínimas del cliente, como por ejemplo un artículo que tenga un precio cierto y determinadas condiciones de entrega, financiación y funcionamiento. En este punto comienza la comparación entre marcas.</w:t>
      </w:r>
    </w:p>
    <w:p w:rsidR="00D41C67" w:rsidRPr="00FD26E7" w:rsidRDefault="00D41C67" w:rsidP="00D41C67">
      <w:pPr>
        <w:pStyle w:val="ListParagraph"/>
        <w:numPr>
          <w:ilvl w:val="0"/>
          <w:numId w:val="46"/>
        </w:numPr>
        <w:rPr>
          <w:highlight w:val="yellow"/>
        </w:rPr>
      </w:pPr>
      <w:r w:rsidRPr="00FD26E7">
        <w:rPr>
          <w:highlight w:val="yellow"/>
        </w:rPr>
        <w:t>El producto aumentado: Surge de la necesidad de diferenciación. Cada empresa ofrece su ventaja competitiva, que en un primer momento es más de lo que los mercados esperan o están acostumbrados a recibir. El producto aumentado incrementa en el mediano plazo el nivel de producto esperado. Cuando una empresa se diferencia, obliga a la competencia a diferenciarse también.</w:t>
      </w:r>
    </w:p>
    <w:p w:rsidR="00D41C67" w:rsidRPr="00FD26E7" w:rsidRDefault="00D41C67" w:rsidP="00D41C67">
      <w:pPr>
        <w:pStyle w:val="ListParagraph"/>
        <w:numPr>
          <w:ilvl w:val="0"/>
          <w:numId w:val="46"/>
        </w:numPr>
        <w:rPr>
          <w:ins w:id="742" w:author="Walter Poch" w:date="2010-10-12T20:43:00Z"/>
          <w:highlight w:val="yellow"/>
        </w:rPr>
      </w:pPr>
      <w:r w:rsidRPr="00FD26E7">
        <w:rPr>
          <w:highlight w:val="yellow"/>
        </w:rPr>
        <w:t>El producto potencial: Es todo lo que la empresa imagina que se puede hacer con el producto o ganar ventajas competitivas.</w:t>
      </w:r>
    </w:p>
    <w:p w:rsidR="00976EDE" w:rsidRDefault="006B1F57">
      <w:pPr>
        <w:rPr>
          <w:ins w:id="743" w:author="Walter Poch" w:date="2010-10-12T20:20:00Z"/>
        </w:rPr>
        <w:pPrChange w:id="744" w:author="Walter Poch" w:date="2010-10-12T20:00:00Z">
          <w:pPr>
            <w:pStyle w:val="Heading1"/>
          </w:pPr>
        </w:pPrChange>
      </w:pPr>
      <w:r>
        <w:rPr>
          <w:noProof/>
          <w:lang w:val="en-US" w:bidi="ar-SA"/>
        </w:rPr>
        <mc:AlternateContent>
          <mc:Choice Requires="wpc">
            <w:drawing>
              <wp:inline distT="0" distB="0" distL="0" distR="0">
                <wp:extent cx="5943600" cy="2439670"/>
                <wp:effectExtent l="0" t="0" r="0" b="0"/>
                <wp:docPr id="45"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1" name="Rectangle 4"/>
                        <wps:cNvSpPr>
                          <a:spLocks noChangeArrowheads="1"/>
                        </wps:cNvSpPr>
                        <wps:spPr bwMode="auto">
                          <a:xfrm>
                            <a:off x="1088009" y="83358"/>
                            <a:ext cx="4133279" cy="2285334"/>
                          </a:xfrm>
                          <a:prstGeom prst="rect">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miter lim="800000"/>
                            <a:headEnd/>
                            <a:tailEnd/>
                          </a:ln>
                          <a:effectLst>
                            <a:outerShdw dist="28398" dir="3806097" algn="ctr" rotWithShape="0">
                              <a:schemeClr val="accent6">
                                <a:lumMod val="50000"/>
                                <a:lumOff val="0"/>
                                <a:alpha val="50000"/>
                              </a:schemeClr>
                            </a:outerShdw>
                          </a:effectLst>
                        </wps:spPr>
                        <wps:txbx>
                          <w:txbxContent>
                            <w:p w:rsidR="00D41C67" w:rsidRPr="00976EDE" w:rsidRDefault="00D41C67">
                              <w:pPr>
                                <w:jc w:val="center"/>
                                <w:pPrChange w:id="745" w:author="Walter Poch" w:date="2010-10-12T20:46:00Z">
                                  <w:pPr/>
                                </w:pPrChange>
                              </w:pPr>
                              <w:ins w:id="746" w:author="Walter Poch" w:date="2010-10-12T20:44:00Z">
                                <w:r w:rsidRPr="00976EDE">
                                  <w:rPr>
                                    <w:rPrChange w:id="747" w:author="Walter Poch" w:date="2010-10-12T20:45:00Z">
                                      <w:rPr>
                                        <w:lang w:val="en-US"/>
                                      </w:rPr>
                                    </w:rPrChange>
                                  </w:rPr>
                                  <w:t>Producto Potencial</w:t>
                                </w:r>
                              </w:ins>
                            </w:p>
                          </w:txbxContent>
                        </wps:txbx>
                        <wps:bodyPr rot="0" vert="horz" wrap="square" lIns="91440" tIns="45720" rIns="91440" bIns="45720" anchor="t" anchorCtr="0" upright="1">
                          <a:noAutofit/>
                        </wps:bodyPr>
                      </wps:wsp>
                      <wps:wsp>
                        <wps:cNvPr id="42" name="Rectangle 5"/>
                        <wps:cNvSpPr>
                          <a:spLocks noChangeArrowheads="1"/>
                        </wps:cNvSpPr>
                        <wps:spPr bwMode="auto">
                          <a:xfrm>
                            <a:off x="1316673" y="379651"/>
                            <a:ext cx="3600006" cy="1989041"/>
                          </a:xfrm>
                          <a:prstGeom prst="rect">
                            <a:avLst/>
                          </a:prstGeom>
                          <a:gradFill rotWithShape="0">
                            <a:gsLst>
                              <a:gs pos="0">
                                <a:schemeClr val="lt1">
                                  <a:lumMod val="100000"/>
                                  <a:lumOff val="0"/>
                                </a:schemeClr>
                              </a:gs>
                              <a:gs pos="100000">
                                <a:schemeClr val="accent3">
                                  <a:lumMod val="40000"/>
                                  <a:lumOff val="60000"/>
                                </a:schemeClr>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D41C67" w:rsidRPr="00976EDE" w:rsidRDefault="00D41C67">
                              <w:pPr>
                                <w:jc w:val="center"/>
                                <w:pPrChange w:id="748" w:author="Walter Poch" w:date="2010-10-12T20:46:00Z">
                                  <w:pPr/>
                                </w:pPrChange>
                              </w:pPr>
                              <w:ins w:id="749" w:author="Walter Poch" w:date="2010-10-12T20:44:00Z">
                                <w:r w:rsidRPr="00976EDE">
                                  <w:rPr>
                                    <w:rPrChange w:id="750" w:author="Walter Poch" w:date="2010-10-12T20:45:00Z">
                                      <w:rPr>
                                        <w:lang w:val="en-US"/>
                                      </w:rPr>
                                    </w:rPrChange>
                                  </w:rPr>
                                  <w:t xml:space="preserve">Producto </w:t>
                                </w:r>
                              </w:ins>
                              <w:ins w:id="751" w:author="Walter Poch" w:date="2010-10-12T20:46:00Z">
                                <w:r>
                                  <w:t>Aumentado</w:t>
                                </w:r>
                              </w:ins>
                            </w:p>
                          </w:txbxContent>
                        </wps:txbx>
                        <wps:bodyPr rot="0" vert="horz" wrap="square" lIns="91440" tIns="45720" rIns="91440" bIns="45720" anchor="t" anchorCtr="0" upright="1">
                          <a:noAutofit/>
                        </wps:bodyPr>
                      </wps:wsp>
                      <wps:wsp>
                        <wps:cNvPr id="43" name="Rectangle 6"/>
                        <wps:cNvSpPr>
                          <a:spLocks noChangeArrowheads="1"/>
                        </wps:cNvSpPr>
                        <wps:spPr bwMode="auto">
                          <a:xfrm>
                            <a:off x="1564323" y="732891"/>
                            <a:ext cx="2959418" cy="1635800"/>
                          </a:xfrm>
                          <a:prstGeom prst="rect">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rsidR="00D41C67" w:rsidRPr="00976EDE" w:rsidRDefault="00D41C67">
                              <w:pPr>
                                <w:jc w:val="center"/>
                                <w:pPrChange w:id="752" w:author="Walter Poch" w:date="2010-10-12T20:46:00Z">
                                  <w:pPr/>
                                </w:pPrChange>
                              </w:pPr>
                              <w:ins w:id="753" w:author="Walter Poch" w:date="2010-10-12T20:44:00Z">
                                <w:r w:rsidRPr="00976EDE">
                                  <w:rPr>
                                    <w:rPrChange w:id="754" w:author="Walter Poch" w:date="2010-10-12T20:45:00Z">
                                      <w:rPr>
                                        <w:lang w:val="en-US"/>
                                      </w:rPr>
                                    </w:rPrChange>
                                  </w:rPr>
                                  <w:t xml:space="preserve">Producto </w:t>
                                </w:r>
                              </w:ins>
                              <w:ins w:id="755" w:author="Walter Poch" w:date="2010-10-12T20:47:00Z">
                                <w:r>
                                  <w:t>Esperado</w:t>
                                </w:r>
                              </w:ins>
                            </w:p>
                          </w:txbxContent>
                        </wps:txbx>
                        <wps:bodyPr rot="0" vert="horz" wrap="square" lIns="91440" tIns="45720" rIns="91440" bIns="45720" anchor="t" anchorCtr="0" upright="1">
                          <a:noAutofit/>
                        </wps:bodyPr>
                      </wps:wsp>
                      <wps:wsp>
                        <wps:cNvPr id="44" name="Rectangle 7"/>
                        <wps:cNvSpPr>
                          <a:spLocks noChangeArrowheads="1"/>
                        </wps:cNvSpPr>
                        <wps:spPr bwMode="auto">
                          <a:xfrm>
                            <a:off x="1873885" y="985442"/>
                            <a:ext cx="2502916" cy="1383250"/>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D41C67" w:rsidRPr="00976EDE" w:rsidRDefault="00D41C67">
                              <w:pPr>
                                <w:jc w:val="center"/>
                                <w:pPrChange w:id="756" w:author="Walter Poch" w:date="2010-10-12T20:46:00Z">
                                  <w:pPr/>
                                </w:pPrChange>
                              </w:pPr>
                              <w:ins w:id="757" w:author="Walter Poch" w:date="2010-10-12T20:44:00Z">
                                <w:r w:rsidRPr="00976EDE">
                                  <w:rPr>
                                    <w:rPrChange w:id="758" w:author="Walter Poch" w:date="2010-10-12T20:45:00Z">
                                      <w:rPr>
                                        <w:lang w:val="en-US"/>
                                      </w:rPr>
                                    </w:rPrChange>
                                  </w:rPr>
                                  <w:t xml:space="preserve">Producto </w:t>
                                </w:r>
                              </w:ins>
                              <w:ins w:id="759" w:author="Walter Poch" w:date="2010-10-12T20:47:00Z">
                                <w:r>
                                  <w:t>Genérico</w:t>
                                </w:r>
                              </w:ins>
                            </w:p>
                          </w:txbxContent>
                        </wps:txbx>
                        <wps:bodyPr rot="0" vert="horz" wrap="square" lIns="91440" tIns="45720" rIns="91440" bIns="45720" anchor="t" anchorCtr="0" upright="1">
                          <a:noAutofit/>
                        </wps:bodyPr>
                      </wps:wsp>
                    </wpc:wpc>
                  </a:graphicData>
                </a:graphic>
              </wp:inline>
            </w:drawing>
          </mc:Choice>
          <mc:Fallback>
            <w:pict>
              <v:group id="Canvas 3" o:spid="_x0000_s1026" editas="canvas" style="width:468pt;height:192.1pt;mso-position-horizontal-relative:char;mso-position-vertical-relative:line" coordsize="59436,24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36;height:24396;visibility:visible;mso-wrap-style:square">
                  <v:fill o:detectmouseclick="t"/>
                  <v:path o:connecttype="none"/>
                </v:shape>
                <v:rect id="Rectangle 4" o:spid="_x0000_s1028" style="position:absolute;left:10880;top:833;width:41332;height:228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6dBcUA&#10;AADbAAAADwAAAGRycy9kb3ducmV2LnhtbESPQWsCMRSE7wX/Q3gFL0WzltLW1ShtqdVToepBb4/k&#10;dbO4eVmS6G7/vSkUehxm5htmvuxdIy4UYu1ZwWRcgCDW3tRcKdjvVqNnEDEhG2w8k4IfirBcDG7m&#10;WBrf8RddtqkSGcKxRAU2pbaUMmpLDuPYt8TZ+/bBYcoyVNIE7DLcNfK+KB6lw5rzgsWW3izp0/bs&#10;FBz0Ud9N69enz3dbhI/VgavQrZUa3vYvMxCJ+vQf/mtvjIKHCfx+yT9AL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np0FxQAAANsAAAAPAAAAAAAAAAAAAAAAAJgCAABkcnMv&#10;ZG93bnJldi54bWxQSwUGAAAAAAQABAD1AAAAigMAAAAA&#10;" fillcolor="white [3201]" strokecolor="#fabf8f [1945]" strokeweight="1pt">
                  <v:fill color2="#fbd4b4 [1305]" focus="100%" type="gradient"/>
                  <v:shadow on="t" color="#974706 [1609]" opacity=".5" offset="1pt"/>
                  <v:textbox>
                    <w:txbxContent>
                      <w:p w:rsidR="00D41C67" w:rsidRPr="00976EDE" w:rsidRDefault="00D41C67">
                        <w:pPr>
                          <w:jc w:val="center"/>
                          <w:pPrChange w:id="760" w:author="Walter Poch" w:date="2010-10-12T20:46:00Z">
                            <w:pPr/>
                          </w:pPrChange>
                        </w:pPr>
                        <w:ins w:id="761" w:author="Walter Poch" w:date="2010-10-12T20:44:00Z">
                          <w:r w:rsidRPr="00976EDE">
                            <w:rPr>
                              <w:rPrChange w:id="762" w:author="Walter Poch" w:date="2010-10-12T20:45:00Z">
                                <w:rPr>
                                  <w:lang w:val="en-US"/>
                                </w:rPr>
                              </w:rPrChange>
                            </w:rPr>
                            <w:t>Producto Potencial</w:t>
                          </w:r>
                        </w:ins>
                      </w:p>
                    </w:txbxContent>
                  </v:textbox>
                </v:rect>
                <v:rect id="Rectangle 5" o:spid="_x0000_s1029" style="position:absolute;left:13166;top:3796;width:36000;height:19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QjPMEA&#10;AADbAAAADwAAAGRycy9kb3ducmV2LnhtbESPQYvCMBSE7wv+h/AEb2uqLMtSjSKCxeOuLqK3R/Ns&#10;is1LSdJa//1mQfA4zMw3zHI92Eb05EPtWMFsmoEgLp2uuVLwe9y9f4EIEVlj45gUPCjAejV6W2Ku&#10;3Z1/qD/ESiQIhxwVmBjbXMpQGrIYpq4lTt7VeYsxSV9J7fGe4LaR8yz7lBZrTgsGW9oaKm+Hzio4&#10;muJ26c6V9lzUfeE2oTt9l0pNxsNmASLSEF/hZ3uvFXzM4f9L+g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kIzzBAAAA2wAAAA8AAAAAAAAAAAAAAAAAmAIAAGRycy9kb3du&#10;cmV2LnhtbFBLBQYAAAAABAAEAPUAAACGAwAAAAA=&#10;" fillcolor="white [3201]" strokecolor="#c2d69b [1942]" strokeweight="1pt">
                  <v:fill color2="#d6e3bc [1302]" focus="100%" type="gradient"/>
                  <v:shadow on="t" color="#4e6128 [1606]" opacity=".5" offset="1pt"/>
                  <v:textbox>
                    <w:txbxContent>
                      <w:p w:rsidR="00D41C67" w:rsidRPr="00976EDE" w:rsidRDefault="00D41C67">
                        <w:pPr>
                          <w:jc w:val="center"/>
                          <w:pPrChange w:id="763" w:author="Walter Poch" w:date="2010-10-12T20:46:00Z">
                            <w:pPr/>
                          </w:pPrChange>
                        </w:pPr>
                        <w:ins w:id="764" w:author="Walter Poch" w:date="2010-10-12T20:44:00Z">
                          <w:r w:rsidRPr="00976EDE">
                            <w:rPr>
                              <w:rPrChange w:id="765" w:author="Walter Poch" w:date="2010-10-12T20:45:00Z">
                                <w:rPr>
                                  <w:lang w:val="en-US"/>
                                </w:rPr>
                              </w:rPrChange>
                            </w:rPr>
                            <w:t xml:space="preserve">Producto </w:t>
                          </w:r>
                        </w:ins>
                        <w:ins w:id="766" w:author="Walter Poch" w:date="2010-10-12T20:46:00Z">
                          <w:r>
                            <w:t>Aumentado</w:t>
                          </w:r>
                        </w:ins>
                      </w:p>
                    </w:txbxContent>
                  </v:textbox>
                </v:rect>
                <v:rect id="Rectangle 6" o:spid="_x0000_s1030" style="position:absolute;left:15643;top:7328;width:29594;height:163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NdRcMA&#10;AADbAAAADwAAAGRycy9kb3ducmV2LnhtbESPS2vCQBSF94L/YbiCO53Y+iJ1FNtScWta0OVt5ppE&#10;M3dCZjTRX+8IhS4P5/FxFqvWlOJKtSssKxgNIxDEqdUFZwp+vr8GcxDOI2ssLZOCGzlYLbudBcba&#10;Nryja+IzEUbYxagg976KpXRpTgbd0FbEwTva2qAPss6krrEJ46aUL1E0lQYLDoQcK/rIKT0nFxMg&#10;+8lm3v4mE1c1s9Nh/36fjj9PSvV77foNhKfW/4f/2lutYPwKzy/hB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NdRcMAAADbAAAADwAAAAAAAAAAAAAAAACYAgAAZHJzL2Rv&#10;d25yZXYueG1sUEsFBgAAAAAEAAQA9QAAAIgDAAAAAA==&#10;" fillcolor="white [3201]" strokecolor="#95b3d7 [1940]" strokeweight="1pt">
                  <v:fill color2="#b8cce4 [1300]" focus="100%" type="gradient"/>
                  <v:shadow on="t" color="#243f60 [1604]" opacity=".5" offset="1pt"/>
                  <v:textbox>
                    <w:txbxContent>
                      <w:p w:rsidR="00D41C67" w:rsidRPr="00976EDE" w:rsidRDefault="00D41C67">
                        <w:pPr>
                          <w:jc w:val="center"/>
                          <w:pPrChange w:id="767" w:author="Walter Poch" w:date="2010-10-12T20:46:00Z">
                            <w:pPr/>
                          </w:pPrChange>
                        </w:pPr>
                        <w:ins w:id="768" w:author="Walter Poch" w:date="2010-10-12T20:44:00Z">
                          <w:r w:rsidRPr="00976EDE">
                            <w:rPr>
                              <w:rPrChange w:id="769" w:author="Walter Poch" w:date="2010-10-12T20:45:00Z">
                                <w:rPr>
                                  <w:lang w:val="en-US"/>
                                </w:rPr>
                              </w:rPrChange>
                            </w:rPr>
                            <w:t xml:space="preserve">Producto </w:t>
                          </w:r>
                        </w:ins>
                        <w:ins w:id="770" w:author="Walter Poch" w:date="2010-10-12T20:47:00Z">
                          <w:r>
                            <w:t>Esperado</w:t>
                          </w:r>
                        </w:ins>
                      </w:p>
                    </w:txbxContent>
                  </v:textbox>
                </v:rect>
                <v:rect id="Rectangle 7" o:spid="_x0000_s1031" style="position:absolute;left:18738;top:9854;width:25030;height:13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VUfsEA&#10;AADbAAAADwAAAGRycy9kb3ducmV2LnhtbERPTWvCQBS8F/wPyxN6azZKkkp0FRGEngqNPfT4yL4m&#10;wezbJbvG6K93CwVvM8wXs9lNphcjDb6zrGCRpCCIa6s7bhR8n45vKxA+IGvsLZOCG3nYbWcvGyy1&#10;vfIXjVVoRCxhX6KCNgRXSunrlgz6xDriqP3awWCIdGikHvAay00vl2laSIMdx4UWHR1aqs/VxSj4&#10;7HW9ss69n4t8cf+JcKRLrtTrfNqvQQSawtP8n/7QCrIM/r7EHyC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1VH7BAAAA2wAAAA8AAAAAAAAAAAAAAAAAmAIAAGRycy9kb3du&#10;cmV2LnhtbFBLBQYAAAAABAAEAPUAAACGAwAAAAA=&#10;" fillcolor="white [3201]" strokecolor="#666 [1936]" strokeweight="1pt">
                  <v:fill color2="#999 [1296]" focus="100%" type="gradient"/>
                  <v:shadow on="t" color="#7f7f7f [1601]" opacity=".5" offset="1pt"/>
                  <v:textbox>
                    <w:txbxContent>
                      <w:p w:rsidR="00D41C67" w:rsidRPr="00976EDE" w:rsidRDefault="00D41C67">
                        <w:pPr>
                          <w:jc w:val="center"/>
                          <w:pPrChange w:id="771" w:author="Walter Poch" w:date="2010-10-12T20:46:00Z">
                            <w:pPr/>
                          </w:pPrChange>
                        </w:pPr>
                        <w:ins w:id="772" w:author="Walter Poch" w:date="2010-10-12T20:44:00Z">
                          <w:r w:rsidRPr="00976EDE">
                            <w:rPr>
                              <w:rPrChange w:id="773" w:author="Walter Poch" w:date="2010-10-12T20:45:00Z">
                                <w:rPr>
                                  <w:lang w:val="en-US"/>
                                </w:rPr>
                              </w:rPrChange>
                            </w:rPr>
                            <w:t xml:space="preserve">Producto </w:t>
                          </w:r>
                        </w:ins>
                        <w:ins w:id="774" w:author="Walter Poch" w:date="2010-10-12T20:47:00Z">
                          <w:r>
                            <w:t>Genérico</w:t>
                          </w:r>
                        </w:ins>
                      </w:p>
                    </w:txbxContent>
                  </v:textbox>
                </v:rect>
                <w10:anchorlock/>
              </v:group>
            </w:pict>
          </mc:Fallback>
        </mc:AlternateContent>
      </w:r>
    </w:p>
    <w:p w:rsidR="00D41C67" w:rsidRDefault="00D41C67" w:rsidP="00D41C67">
      <w:r>
        <w:t>Que aplicado a nuestro servicio nos daría como resultado:</w:t>
      </w:r>
    </w:p>
    <w:p w:rsidR="00DB08AA" w:rsidRDefault="00DB08AA">
      <w:pPr>
        <w:pStyle w:val="ListParagraph"/>
        <w:numPr>
          <w:ilvl w:val="0"/>
          <w:numId w:val="42"/>
        </w:numPr>
        <w:rPr>
          <w:ins w:id="775" w:author="Walter Poch" w:date="2010-10-12T20:21:00Z"/>
        </w:rPr>
        <w:pPrChange w:id="776" w:author="Walter Poch" w:date="2010-10-12T20:20:00Z">
          <w:pPr>
            <w:pStyle w:val="Heading1"/>
          </w:pPr>
        </w:pPrChange>
      </w:pPr>
      <w:ins w:id="777" w:author="Walter Poch" w:date="2010-10-12T20:20:00Z">
        <w:r>
          <w:t>Producto Genérico: Conjunto diagnóstico/tratamiento</w:t>
        </w:r>
      </w:ins>
      <w:ins w:id="778" w:author="Walter Poch" w:date="2010-10-12T20:21:00Z">
        <w:r>
          <w:t>/cura</w:t>
        </w:r>
      </w:ins>
      <w:ins w:id="779" w:author="Walter Poch" w:date="2010-10-12T20:20:00Z">
        <w:r>
          <w:t xml:space="preserve"> de enfer</w:t>
        </w:r>
      </w:ins>
      <w:ins w:id="780" w:author="Walter Poch" w:date="2010-10-12T20:21:00Z">
        <w:r>
          <w:t>medades. Donde el paciente se acerca a consumir el servicio para satisfacer su necesidad de salud.</w:t>
        </w:r>
      </w:ins>
    </w:p>
    <w:p w:rsidR="00DB08AA" w:rsidRDefault="00DB08AA">
      <w:pPr>
        <w:pStyle w:val="ListParagraph"/>
        <w:numPr>
          <w:ilvl w:val="0"/>
          <w:numId w:val="42"/>
        </w:numPr>
        <w:rPr>
          <w:ins w:id="781" w:author="Walter Poch" w:date="2010-10-12T20:22:00Z"/>
        </w:rPr>
        <w:pPrChange w:id="782" w:author="Walter Poch" w:date="2010-10-12T20:20:00Z">
          <w:pPr>
            <w:pStyle w:val="Heading1"/>
          </w:pPr>
        </w:pPrChange>
      </w:pPr>
      <w:ins w:id="783" w:author="Walter Poch" w:date="2010-10-12T20:21:00Z">
        <w:r>
          <w:t xml:space="preserve">Producto Esperado: El paciente espera </w:t>
        </w:r>
      </w:ins>
      <w:ins w:id="784" w:author="Walter Poch" w:date="2010-10-12T20:23:00Z">
        <w:r>
          <w:t>que exista</w:t>
        </w:r>
      </w:ins>
      <w:ins w:id="785" w:author="Walter Poch" w:date="2010-10-12T20:22:00Z">
        <w:r>
          <w:t xml:space="preserve"> un conjunto que satisfaga sus necesidades (haya un conjunto tratamiento/cura para su enfermedad).</w:t>
        </w:r>
      </w:ins>
    </w:p>
    <w:p w:rsidR="00DB08AA" w:rsidRDefault="00DB08AA">
      <w:pPr>
        <w:pStyle w:val="ListParagraph"/>
        <w:numPr>
          <w:ilvl w:val="0"/>
          <w:numId w:val="42"/>
        </w:numPr>
        <w:rPr>
          <w:ins w:id="786" w:author="Walter Poch" w:date="2010-10-12T20:41:00Z"/>
        </w:rPr>
        <w:pPrChange w:id="787" w:author="Walter Poch" w:date="2010-10-12T20:20:00Z">
          <w:pPr>
            <w:pStyle w:val="Heading1"/>
          </w:pPr>
        </w:pPrChange>
      </w:pPr>
      <w:ins w:id="788" w:author="Walter Poch" w:date="2010-10-12T20:23:00Z">
        <w:r>
          <w:t xml:space="preserve">Producto Aumentado: </w:t>
        </w:r>
      </w:ins>
      <w:ins w:id="789" w:author="Walter Poch" w:date="2010-10-12T20:40:00Z">
        <w:r w:rsidR="00976EDE">
          <w:t xml:space="preserve">El paciente busca un ambiente agradable donde aguardará ser atendido, busca una atención cordial, puntual y personalizada. Que </w:t>
        </w:r>
      </w:ins>
      <w:ins w:id="790" w:author="Walter Poch" w:date="2010-10-12T20:41:00Z">
        <w:r w:rsidR="00976EDE">
          <w:t>el tratamiento obtenido sea indoloro.</w:t>
        </w:r>
      </w:ins>
    </w:p>
    <w:p w:rsidR="00976EDE" w:rsidRDefault="00976EDE">
      <w:pPr>
        <w:pStyle w:val="ListParagraph"/>
        <w:numPr>
          <w:ilvl w:val="0"/>
          <w:numId w:val="42"/>
        </w:numPr>
        <w:rPr>
          <w:ins w:id="791" w:author="Walter Poch" w:date="2010-10-12T20:43:00Z"/>
        </w:rPr>
        <w:pPrChange w:id="792" w:author="Walter Poch" w:date="2010-10-12T20:20:00Z">
          <w:pPr>
            <w:pStyle w:val="Heading1"/>
          </w:pPr>
        </w:pPrChange>
      </w:pPr>
      <w:ins w:id="793" w:author="Walter Poch" w:date="2010-10-12T20:41:00Z">
        <w:r>
          <w:t>Producto Potencial: Un sistema experto de autodiagnóstico que sea capaz de generar diagn</w:t>
        </w:r>
      </w:ins>
      <w:ins w:id="794" w:author="Walter Poch" w:date="2010-10-12T20:42:00Z">
        <w:r>
          <w:t xml:space="preserve">ósticos en línea con el cliente las 24hs los 365 días del año. Donde ya no sólo paciente no tenga que acudir al centro médico (como sucede con la atención domiciliaria) sino que sea instantáneo y en el mismo momento que </w:t>
        </w:r>
      </w:ins>
      <w:ins w:id="795" w:author="Walter Poch" w:date="2010-10-12T20:43:00Z">
        <w:r>
          <w:t>él lo necesite.</w:t>
        </w:r>
      </w:ins>
    </w:p>
    <w:p w:rsidR="00D41C67" w:rsidRPr="00FD26E7" w:rsidRDefault="00D41C67" w:rsidP="00D41C67">
      <w:pPr>
        <w:rPr>
          <w:highlight w:val="yellow"/>
        </w:rPr>
      </w:pPr>
      <w:r w:rsidRPr="00FD26E7">
        <w:rPr>
          <w:highlight w:val="yellow"/>
        </w:rPr>
        <w:lastRenderedPageBreak/>
        <w:t>También, de acuerdo a la metodología de análisis estratégico de la clave de un negocio se puede utilizar el modelo de “tres productos en uno” donde cualquier producto o servicio son en realidad tres productos:</w:t>
      </w:r>
    </w:p>
    <w:p w:rsidR="00D41C67" w:rsidRPr="00FD26E7" w:rsidRDefault="00D41C67" w:rsidP="00D41C67">
      <w:pPr>
        <w:pStyle w:val="ListParagraph"/>
        <w:numPr>
          <w:ilvl w:val="0"/>
          <w:numId w:val="47"/>
        </w:numPr>
        <w:rPr>
          <w:highlight w:val="yellow"/>
        </w:rPr>
      </w:pPr>
      <w:r w:rsidRPr="00FD26E7">
        <w:rPr>
          <w:highlight w:val="yellow"/>
        </w:rPr>
        <w:t>Un producto físico o funcional: Describe su composición física, química y las funciones que cumple.</w:t>
      </w:r>
    </w:p>
    <w:p w:rsidR="00D41C67" w:rsidRPr="00FD26E7" w:rsidRDefault="00D41C67" w:rsidP="00D41C67">
      <w:pPr>
        <w:pStyle w:val="ListParagraph"/>
        <w:numPr>
          <w:ilvl w:val="0"/>
          <w:numId w:val="47"/>
        </w:numPr>
        <w:rPr>
          <w:highlight w:val="yellow"/>
        </w:rPr>
      </w:pPr>
      <w:r w:rsidRPr="00FD26E7">
        <w:rPr>
          <w:highlight w:val="yellow"/>
        </w:rPr>
        <w:t>Un producto imaginario o simbólico: Describe la solución simbólica al problema y está relacionado con la marca.</w:t>
      </w:r>
    </w:p>
    <w:p w:rsidR="00D41C67" w:rsidRPr="00FD26E7" w:rsidRDefault="00D41C67" w:rsidP="00D41C67">
      <w:pPr>
        <w:pStyle w:val="ListParagraph"/>
        <w:numPr>
          <w:ilvl w:val="0"/>
          <w:numId w:val="47"/>
        </w:numPr>
        <w:rPr>
          <w:ins w:id="796" w:author="Walter Poch" w:date="2010-10-12T21:08:00Z"/>
          <w:highlight w:val="yellow"/>
        </w:rPr>
      </w:pPr>
      <w:r w:rsidRPr="00FD26E7">
        <w:rPr>
          <w:highlight w:val="yellow"/>
        </w:rPr>
        <w:t>Un producto económico o de intercambio: Describe el costo del producto y sirve para medir el valor de los otros dos productos</w:t>
      </w:r>
    </w:p>
    <w:p w:rsidR="00816F4E" w:rsidRDefault="00816F4E">
      <w:pPr>
        <w:jc w:val="center"/>
        <w:rPr>
          <w:rStyle w:val="Emphasis"/>
        </w:rPr>
        <w:pPrChange w:id="797" w:author="Walter Poch" w:date="2010-10-12T21:09:00Z">
          <w:pPr>
            <w:pStyle w:val="Heading1"/>
          </w:pPr>
        </w:pPrChange>
      </w:pPr>
      <w:ins w:id="798" w:author="Walter Poch" w:date="2010-10-12T21:09:00Z">
        <w:r w:rsidRPr="00816F4E">
          <w:rPr>
            <w:rStyle w:val="Emphasis"/>
            <w:rPrChange w:id="799" w:author="Walter Poch" w:date="2010-10-12T21:09:00Z">
              <w:rPr>
                <w:smallCaps w:val="0"/>
              </w:rPr>
            </w:rPrChange>
          </w:rPr>
          <w:t xml:space="preserve">Pi + </w:t>
        </w:r>
        <w:proofErr w:type="spellStart"/>
        <w:r w:rsidRPr="00816F4E">
          <w:rPr>
            <w:rStyle w:val="Emphasis"/>
            <w:rPrChange w:id="800" w:author="Walter Poch" w:date="2010-10-12T21:09:00Z">
              <w:rPr>
                <w:smallCaps w:val="0"/>
              </w:rPr>
            </w:rPrChange>
          </w:rPr>
          <w:t>Pf</w:t>
        </w:r>
        <w:proofErr w:type="spellEnd"/>
        <w:r w:rsidRPr="00816F4E">
          <w:rPr>
            <w:rStyle w:val="Emphasis"/>
            <w:rPrChange w:id="801" w:author="Walter Poch" w:date="2010-10-12T21:09:00Z">
              <w:rPr>
                <w:smallCaps w:val="0"/>
              </w:rPr>
            </w:rPrChange>
          </w:rPr>
          <w:t xml:space="preserve"> &gt;= Pe</w:t>
        </w:r>
      </w:ins>
    </w:p>
    <w:p w:rsidR="00D41C67" w:rsidRPr="00D41C67" w:rsidRDefault="00D41C67" w:rsidP="00D41C67">
      <w:pPr>
        <w:rPr>
          <w:ins w:id="802" w:author="Walter Poch" w:date="2010-10-12T21:05:00Z"/>
          <w:rPrChange w:id="803" w:author="Walter Poch" w:date="2010-10-12T21:09:00Z">
            <w:rPr>
              <w:ins w:id="804" w:author="Walter Poch" w:date="2010-10-12T21:05:00Z"/>
            </w:rPr>
          </w:rPrChange>
        </w:rPr>
      </w:pPr>
      <w:r w:rsidRPr="00D41C67">
        <w:t>Que</w:t>
      </w:r>
      <w:r w:rsidR="00FD26E7">
        <w:t xml:space="preserve"> luego aplicado a nuestro servicio:</w:t>
      </w:r>
    </w:p>
    <w:p w:rsidR="00155345" w:rsidRDefault="00155345">
      <w:pPr>
        <w:pStyle w:val="ListParagraph"/>
        <w:numPr>
          <w:ilvl w:val="0"/>
          <w:numId w:val="43"/>
        </w:numPr>
        <w:rPr>
          <w:ins w:id="805" w:author="Walter Poch" w:date="2010-10-12T21:07:00Z"/>
        </w:rPr>
        <w:pPrChange w:id="806" w:author="Walter Poch" w:date="2010-10-12T21:06:00Z">
          <w:pPr>
            <w:pStyle w:val="Heading1"/>
          </w:pPr>
        </w:pPrChange>
      </w:pPr>
      <w:ins w:id="807" w:author="Walter Poch" w:date="2010-10-12T21:06:00Z">
        <w:r>
          <w:t xml:space="preserve">Producto </w:t>
        </w:r>
      </w:ins>
      <w:ins w:id="808" w:author="Walter Poch" w:date="2010-10-12T21:07:00Z">
        <w:r>
          <w:t>F</w:t>
        </w:r>
      </w:ins>
      <w:ins w:id="809" w:author="Walter Poch" w:date="2010-10-12T21:06:00Z">
        <w:r>
          <w:t xml:space="preserve">ísico: Turno con un </w:t>
        </w:r>
      </w:ins>
      <w:ins w:id="810" w:author="Walter Poch" w:date="2010-10-12T21:07:00Z">
        <w:r>
          <w:t>profesional para llevar a cabo un diagnóstico:</w:t>
        </w:r>
      </w:ins>
    </w:p>
    <w:p w:rsidR="00155345" w:rsidRDefault="00155345">
      <w:pPr>
        <w:pStyle w:val="ListParagraph"/>
        <w:numPr>
          <w:ilvl w:val="0"/>
          <w:numId w:val="43"/>
        </w:numPr>
        <w:rPr>
          <w:ins w:id="811" w:author="Walter Poch" w:date="2010-10-12T21:07:00Z"/>
        </w:rPr>
        <w:pPrChange w:id="812" w:author="Walter Poch" w:date="2010-10-12T21:06:00Z">
          <w:pPr>
            <w:pStyle w:val="Heading1"/>
          </w:pPr>
        </w:pPrChange>
      </w:pPr>
      <w:ins w:id="813" w:author="Walter Poch" w:date="2010-10-12T21:07:00Z">
        <w:r>
          <w:t>Producto Imaginario: Obtención de un tratamiento indoloro para un</w:t>
        </w:r>
        <w:r w:rsidR="00816F4E">
          <w:t>a afección de la salud.</w:t>
        </w:r>
      </w:ins>
    </w:p>
    <w:p w:rsidR="00816F4E" w:rsidRDefault="00816F4E">
      <w:pPr>
        <w:pStyle w:val="ListParagraph"/>
        <w:numPr>
          <w:ilvl w:val="0"/>
          <w:numId w:val="43"/>
        </w:numPr>
        <w:rPr>
          <w:ins w:id="814" w:author="wpoch" w:date="2010-10-13T18:42:00Z"/>
        </w:rPr>
        <w:pPrChange w:id="815" w:author="Walter Poch" w:date="2010-10-12T21:06:00Z">
          <w:pPr>
            <w:pStyle w:val="Heading1"/>
          </w:pPr>
        </w:pPrChange>
      </w:pPr>
      <w:ins w:id="816" w:author="Walter Poch" w:date="2010-10-12T21:07:00Z">
        <w:r>
          <w:t>Produ</w:t>
        </w:r>
      </w:ins>
      <w:ins w:id="817" w:author="Walter Poch" w:date="2010-10-12T21:08:00Z">
        <w:r>
          <w:t>c</w:t>
        </w:r>
      </w:ins>
      <w:ins w:id="818" w:author="Walter Poch" w:date="2010-10-12T21:07:00Z">
        <w:r>
          <w:t xml:space="preserve">to Económico: </w:t>
        </w:r>
      </w:ins>
      <w:ins w:id="819" w:author="Walter Poch" w:date="2010-10-12T21:08:00Z">
        <w:r>
          <w:t>Bono de atención de una Obra Social por la cual el cliente paga (o le descuentan) un abono mensual.</w:t>
        </w:r>
      </w:ins>
    </w:p>
    <w:p w:rsidR="006A31D3" w:rsidRDefault="006A31D3">
      <w:pPr>
        <w:pPrChange w:id="820" w:author="wpoch" w:date="2010-10-13T18:42:00Z">
          <w:pPr>
            <w:pStyle w:val="Heading1"/>
          </w:pPr>
        </w:pPrChange>
      </w:pPr>
      <w:ins w:id="821" w:author="wpoch" w:date="2010-10-13T18:43:00Z">
        <w:r>
          <w:t xml:space="preserve">Ahora </w:t>
        </w:r>
      </w:ins>
      <w:ins w:id="822" w:author="wpoch" w:date="2010-10-13T18:54:00Z">
        <w:r w:rsidR="00EA7CDC">
          <w:t>queda</w:t>
        </w:r>
      </w:ins>
      <w:ins w:id="823" w:author="wpoch" w:date="2010-10-13T18:43:00Z">
        <w:r>
          <w:t xml:space="preserve"> por analizar </w:t>
        </w:r>
      </w:ins>
      <w:ins w:id="824" w:author="wpoch" w:date="2010-10-13T18:44:00Z">
        <w:r>
          <w:t xml:space="preserve">que posicionamiento se quiere lograr usando la “Método Vincular” desarrollado por </w:t>
        </w:r>
        <w:proofErr w:type="spellStart"/>
        <w:r>
          <w:t>Ruben</w:t>
        </w:r>
        <w:proofErr w:type="spellEnd"/>
        <w:r>
          <w:t xml:space="preserve"> Rojas </w:t>
        </w:r>
      </w:ins>
      <w:proofErr w:type="spellStart"/>
      <w:ins w:id="825" w:author="wpoch" w:date="2010-10-13T18:45:00Z">
        <w:r>
          <w:t>Breu</w:t>
        </w:r>
        <w:proofErr w:type="spellEnd"/>
        <w:r>
          <w:t xml:space="preserve"> que permite identificar la relación entre </w:t>
        </w:r>
        <w:proofErr w:type="spellStart"/>
        <w:r>
          <w:t>primarización</w:t>
        </w:r>
        <w:proofErr w:type="spellEnd"/>
        <w:r>
          <w:t>/</w:t>
        </w:r>
        <w:proofErr w:type="spellStart"/>
        <w:r>
          <w:t>secundarización</w:t>
        </w:r>
        <w:proofErr w:type="spellEnd"/>
        <w:r>
          <w:t xml:space="preserve"> y significado/significado. </w:t>
        </w:r>
      </w:ins>
    </w:p>
    <w:p w:rsidR="00FD26E7" w:rsidRPr="00FD26E7" w:rsidRDefault="00FD26E7" w:rsidP="00FD26E7">
      <w:pPr>
        <w:pStyle w:val="Heading3"/>
        <w:rPr>
          <w:highlight w:val="yellow"/>
        </w:rPr>
      </w:pPr>
      <w:r w:rsidRPr="00FD26E7">
        <w:rPr>
          <w:highlight w:val="yellow"/>
        </w:rPr>
        <w:t>Temporalidad del producto</w:t>
      </w:r>
    </w:p>
    <w:p w:rsidR="00FD26E7" w:rsidRDefault="00FD26E7" w:rsidP="00FD26E7">
      <w:r w:rsidRPr="00FD26E7">
        <w:rPr>
          <w:highlight w:val="yellow"/>
        </w:rPr>
        <w:t xml:space="preserve">En cuanto a la temporalidad del producto se puede decir que se trata de un servicio durable, si bien se puede decir que hay una estacionalidad donde la mayoría de las </w:t>
      </w:r>
      <w:r w:rsidRPr="00FD26E7">
        <w:rPr>
          <w:highlight w:val="yellow"/>
        </w:rPr>
        <w:t xml:space="preserve">atenciones </w:t>
      </w:r>
      <w:r w:rsidRPr="00FD26E7">
        <w:rPr>
          <w:highlight w:val="yellow"/>
        </w:rPr>
        <w:t xml:space="preserve">son realizadas en </w:t>
      </w:r>
      <w:r w:rsidRPr="00FD26E7">
        <w:rPr>
          <w:highlight w:val="yellow"/>
        </w:rPr>
        <w:t>invierno que es cuando más aparecen afecciones a la salud. Pero luego en verano se mantienen las consultas pero en un menor grado.</w:t>
      </w:r>
    </w:p>
    <w:p w:rsidR="00FD26E7" w:rsidRPr="00D7150A" w:rsidRDefault="00FD26E7" w:rsidP="00FD26E7">
      <w:pPr>
        <w:pStyle w:val="Heading3"/>
        <w:rPr>
          <w:highlight w:val="yellow"/>
        </w:rPr>
      </w:pPr>
      <w:r w:rsidRPr="00D7150A">
        <w:rPr>
          <w:highlight w:val="yellow"/>
        </w:rPr>
        <w:t>Características del producto que influyen sobre la decisión de compra</w:t>
      </w:r>
    </w:p>
    <w:p w:rsidR="00FD26E7" w:rsidRPr="00D7150A" w:rsidRDefault="00FD26E7" w:rsidP="00FD26E7">
      <w:pPr>
        <w:rPr>
          <w:highlight w:val="yellow"/>
        </w:rPr>
      </w:pPr>
      <w:r w:rsidRPr="00D7150A">
        <w:rPr>
          <w:highlight w:val="yellow"/>
        </w:rPr>
        <w:t>Existen características fundamentales que marcarán la decisión de compra por parte de los usuarios relacionados con este tipo de entidades. Desde la matriz de criterios de compra, desde el punto de vista del consumidor, se puede ver una matriz de acuerdo a la conducta de compra de los clientes.</w:t>
      </w:r>
    </w:p>
    <w:p w:rsidR="00FD26E7" w:rsidRPr="00D7150A" w:rsidRDefault="00FD26E7" w:rsidP="00FD26E7">
      <w:pPr>
        <w:rPr>
          <w:highlight w:val="yellow"/>
        </w:rPr>
      </w:pPr>
      <w:r w:rsidRPr="00D7150A">
        <w:rPr>
          <w:highlight w:val="yellow"/>
        </w:rPr>
        <w:t>Esta matriz, según Porter se descompone en dos</w:t>
      </w:r>
      <w:r w:rsidRPr="00D7150A">
        <w:rPr>
          <w:highlight w:val="yellow"/>
        </w:rPr>
        <w:t xml:space="preserve"> características fundamentales:</w:t>
      </w:r>
    </w:p>
    <w:p w:rsidR="00FD26E7" w:rsidRPr="00D7150A" w:rsidRDefault="00FD26E7" w:rsidP="00FD26E7">
      <w:pPr>
        <w:pStyle w:val="ListParagraph"/>
        <w:numPr>
          <w:ilvl w:val="0"/>
          <w:numId w:val="48"/>
        </w:numPr>
        <w:rPr>
          <w:highlight w:val="yellow"/>
        </w:rPr>
      </w:pPr>
      <w:r w:rsidRPr="00D7150A">
        <w:rPr>
          <w:highlight w:val="yellow"/>
        </w:rPr>
        <w:t>Criterios de uso (funcionalidad): La calidad del producto, las características físicas del producto, el tiempo de entrega, el soporte técnico.</w:t>
      </w:r>
    </w:p>
    <w:p w:rsidR="00FD26E7" w:rsidRPr="00D7150A" w:rsidRDefault="00FD26E7" w:rsidP="00FD26E7">
      <w:pPr>
        <w:pStyle w:val="ListParagraph"/>
        <w:numPr>
          <w:ilvl w:val="0"/>
          <w:numId w:val="48"/>
        </w:numPr>
        <w:rPr>
          <w:highlight w:val="yellow"/>
        </w:rPr>
      </w:pPr>
      <w:r w:rsidRPr="00D7150A">
        <w:rPr>
          <w:highlight w:val="yellow"/>
        </w:rPr>
        <w:t xml:space="preserve">Señales de valor (influencia para aumentar el criterio de uso): La reputación de la empresa, su imagen, la publicidad, el </w:t>
      </w:r>
      <w:proofErr w:type="spellStart"/>
      <w:r w:rsidRPr="00D7150A">
        <w:rPr>
          <w:highlight w:val="yellow"/>
        </w:rPr>
        <w:t>packaging</w:t>
      </w:r>
      <w:proofErr w:type="spellEnd"/>
      <w:r w:rsidRPr="00D7150A">
        <w:rPr>
          <w:highlight w:val="yellow"/>
        </w:rPr>
        <w:t>, la experiencia, el equipo directivo</w:t>
      </w:r>
    </w:p>
    <w:p w:rsidR="00FD26E7" w:rsidRPr="00D7150A" w:rsidRDefault="00FD26E7" w:rsidP="00FD26E7">
      <w:pPr>
        <w:pStyle w:val="ListParagraph"/>
        <w:numPr>
          <w:ilvl w:val="0"/>
          <w:numId w:val="48"/>
        </w:numPr>
        <w:rPr>
          <w:highlight w:val="yellow"/>
        </w:rPr>
      </w:pPr>
    </w:p>
    <w:tbl>
      <w:tblPr>
        <w:tblStyle w:val="TableGrid"/>
        <w:tblW w:w="9214" w:type="dxa"/>
        <w:jc w:val="center"/>
        <w:tblLook w:val="04A0" w:firstRow="1" w:lastRow="0" w:firstColumn="1" w:lastColumn="0" w:noHBand="0" w:noVBand="1"/>
      </w:tblPr>
      <w:tblGrid>
        <w:gridCol w:w="1809"/>
        <w:gridCol w:w="3686"/>
        <w:gridCol w:w="3719"/>
      </w:tblGrid>
      <w:tr w:rsidR="00FD26E7" w:rsidRPr="00D7150A" w:rsidTr="006E43F1">
        <w:trPr>
          <w:jc w:val="center"/>
        </w:trPr>
        <w:tc>
          <w:tcPr>
            <w:tcW w:w="1809" w:type="dxa"/>
          </w:tcPr>
          <w:p w:rsidR="00FD26E7" w:rsidRPr="00D7150A" w:rsidRDefault="00FD26E7" w:rsidP="006E43F1">
            <w:pPr>
              <w:jc w:val="center"/>
              <w:rPr>
                <w:rFonts w:ascii="Calibri" w:hAnsi="Calibri"/>
                <w:b/>
                <w:sz w:val="20"/>
                <w:szCs w:val="20"/>
                <w:highlight w:val="yellow"/>
              </w:rPr>
            </w:pPr>
          </w:p>
        </w:tc>
        <w:tc>
          <w:tcPr>
            <w:tcW w:w="3686" w:type="dxa"/>
          </w:tcPr>
          <w:p w:rsidR="00FD26E7" w:rsidRPr="00D7150A" w:rsidRDefault="00FD26E7" w:rsidP="006E43F1">
            <w:pPr>
              <w:jc w:val="center"/>
              <w:rPr>
                <w:rFonts w:ascii="Calibri" w:hAnsi="Calibri"/>
                <w:b/>
                <w:sz w:val="20"/>
                <w:szCs w:val="20"/>
                <w:highlight w:val="yellow"/>
              </w:rPr>
            </w:pPr>
            <w:r w:rsidRPr="00D7150A">
              <w:rPr>
                <w:rFonts w:ascii="Calibri" w:hAnsi="Calibri"/>
                <w:b/>
                <w:sz w:val="20"/>
                <w:szCs w:val="20"/>
                <w:highlight w:val="yellow"/>
              </w:rPr>
              <w:t>Criterios de uso</w:t>
            </w:r>
          </w:p>
        </w:tc>
        <w:tc>
          <w:tcPr>
            <w:tcW w:w="3719" w:type="dxa"/>
          </w:tcPr>
          <w:p w:rsidR="00FD26E7" w:rsidRPr="00D7150A" w:rsidRDefault="00FD26E7" w:rsidP="006E43F1">
            <w:pPr>
              <w:jc w:val="center"/>
              <w:rPr>
                <w:rFonts w:ascii="Calibri" w:hAnsi="Calibri"/>
                <w:b/>
                <w:sz w:val="20"/>
                <w:szCs w:val="20"/>
                <w:highlight w:val="yellow"/>
              </w:rPr>
            </w:pPr>
            <w:r w:rsidRPr="00D7150A">
              <w:rPr>
                <w:rFonts w:ascii="Calibri" w:hAnsi="Calibri"/>
                <w:b/>
                <w:sz w:val="20"/>
                <w:szCs w:val="20"/>
                <w:highlight w:val="yellow"/>
              </w:rPr>
              <w:t>Señales de valor</w:t>
            </w:r>
          </w:p>
        </w:tc>
      </w:tr>
      <w:tr w:rsidR="00FD26E7" w:rsidRPr="00D7150A" w:rsidTr="006E43F1">
        <w:trPr>
          <w:jc w:val="center"/>
        </w:trPr>
        <w:tc>
          <w:tcPr>
            <w:tcW w:w="1809" w:type="dxa"/>
            <w:vAlign w:val="center"/>
          </w:tcPr>
          <w:p w:rsidR="00FD26E7" w:rsidRPr="00D7150A" w:rsidRDefault="00FD26E7" w:rsidP="006E43F1">
            <w:pPr>
              <w:jc w:val="center"/>
              <w:rPr>
                <w:rFonts w:ascii="Calibri" w:hAnsi="Calibri"/>
                <w:b/>
                <w:sz w:val="20"/>
                <w:szCs w:val="20"/>
                <w:highlight w:val="yellow"/>
              </w:rPr>
            </w:pPr>
            <w:r w:rsidRPr="00D7150A">
              <w:rPr>
                <w:rFonts w:ascii="Calibri" w:hAnsi="Calibri"/>
                <w:b/>
                <w:sz w:val="20"/>
                <w:szCs w:val="20"/>
                <w:highlight w:val="yellow"/>
              </w:rPr>
              <w:t>Consumidor</w:t>
            </w:r>
          </w:p>
        </w:tc>
        <w:tc>
          <w:tcPr>
            <w:tcW w:w="3686" w:type="dxa"/>
          </w:tcPr>
          <w:p w:rsidR="00FD26E7" w:rsidRPr="00D7150A" w:rsidRDefault="00FD26E7" w:rsidP="00FD26E7">
            <w:pPr>
              <w:pStyle w:val="ListParagraph"/>
              <w:numPr>
                <w:ilvl w:val="0"/>
                <w:numId w:val="49"/>
              </w:numPr>
              <w:spacing w:after="0"/>
              <w:rPr>
                <w:rFonts w:ascii="Calibri" w:hAnsi="Calibri"/>
                <w:sz w:val="20"/>
                <w:szCs w:val="20"/>
                <w:highlight w:val="yellow"/>
              </w:rPr>
            </w:pPr>
            <w:r w:rsidRPr="00D7150A">
              <w:rPr>
                <w:rFonts w:ascii="Calibri" w:hAnsi="Calibri"/>
                <w:sz w:val="20"/>
                <w:szCs w:val="20"/>
                <w:highlight w:val="yellow"/>
              </w:rPr>
              <w:t>Rapidez en el servicio.</w:t>
            </w:r>
          </w:p>
          <w:p w:rsidR="00FD26E7" w:rsidRPr="00D7150A" w:rsidRDefault="00FD26E7" w:rsidP="00FD26E7">
            <w:pPr>
              <w:pStyle w:val="ListParagraph"/>
              <w:numPr>
                <w:ilvl w:val="0"/>
                <w:numId w:val="49"/>
              </w:numPr>
              <w:spacing w:after="0"/>
              <w:rPr>
                <w:rFonts w:ascii="Calibri" w:hAnsi="Calibri"/>
                <w:sz w:val="20"/>
                <w:szCs w:val="20"/>
                <w:highlight w:val="yellow"/>
              </w:rPr>
            </w:pPr>
            <w:r w:rsidRPr="00D7150A">
              <w:rPr>
                <w:rFonts w:ascii="Calibri" w:hAnsi="Calibri"/>
                <w:sz w:val="20"/>
                <w:szCs w:val="20"/>
                <w:highlight w:val="yellow"/>
              </w:rPr>
              <w:t>Precio.</w:t>
            </w:r>
          </w:p>
          <w:p w:rsidR="00FD26E7" w:rsidRPr="00D7150A" w:rsidRDefault="00FD26E7" w:rsidP="00FD26E7">
            <w:pPr>
              <w:pStyle w:val="ListParagraph"/>
              <w:numPr>
                <w:ilvl w:val="0"/>
                <w:numId w:val="49"/>
              </w:numPr>
              <w:spacing w:after="0"/>
              <w:rPr>
                <w:rFonts w:ascii="Calibri" w:hAnsi="Calibri"/>
                <w:sz w:val="20"/>
                <w:szCs w:val="20"/>
                <w:highlight w:val="yellow"/>
              </w:rPr>
            </w:pPr>
            <w:r w:rsidRPr="00D7150A">
              <w:rPr>
                <w:rFonts w:ascii="Calibri" w:hAnsi="Calibri"/>
                <w:sz w:val="20"/>
                <w:szCs w:val="20"/>
                <w:highlight w:val="yellow"/>
              </w:rPr>
              <w:t>Tamaño de las raciones.</w:t>
            </w:r>
          </w:p>
          <w:p w:rsidR="00FD26E7" w:rsidRPr="00D7150A" w:rsidRDefault="00FD26E7" w:rsidP="00FD26E7">
            <w:pPr>
              <w:pStyle w:val="ListParagraph"/>
              <w:numPr>
                <w:ilvl w:val="0"/>
                <w:numId w:val="49"/>
              </w:numPr>
              <w:spacing w:after="0"/>
              <w:rPr>
                <w:rFonts w:ascii="Calibri" w:hAnsi="Calibri"/>
                <w:sz w:val="20"/>
                <w:szCs w:val="20"/>
                <w:highlight w:val="yellow"/>
              </w:rPr>
            </w:pPr>
            <w:r w:rsidRPr="00D7150A">
              <w:rPr>
                <w:rFonts w:ascii="Calibri" w:hAnsi="Calibri"/>
                <w:sz w:val="20"/>
                <w:szCs w:val="20"/>
                <w:highlight w:val="yellow"/>
              </w:rPr>
              <w:t>Calidad del producto.</w:t>
            </w:r>
          </w:p>
        </w:tc>
        <w:tc>
          <w:tcPr>
            <w:tcW w:w="3719" w:type="dxa"/>
          </w:tcPr>
          <w:p w:rsidR="00FD26E7" w:rsidRPr="00D7150A" w:rsidRDefault="00FD26E7" w:rsidP="00FD26E7">
            <w:pPr>
              <w:pStyle w:val="ListParagraph"/>
              <w:numPr>
                <w:ilvl w:val="0"/>
                <w:numId w:val="49"/>
              </w:numPr>
              <w:spacing w:after="0"/>
              <w:rPr>
                <w:rFonts w:ascii="Calibri" w:hAnsi="Calibri"/>
                <w:sz w:val="20"/>
                <w:szCs w:val="20"/>
                <w:highlight w:val="yellow"/>
              </w:rPr>
            </w:pPr>
            <w:r w:rsidRPr="00D7150A">
              <w:rPr>
                <w:rFonts w:ascii="Calibri" w:hAnsi="Calibri"/>
                <w:sz w:val="20"/>
                <w:szCs w:val="20"/>
                <w:highlight w:val="yellow"/>
              </w:rPr>
              <w:t>Publicidad.</w:t>
            </w:r>
          </w:p>
          <w:p w:rsidR="00FD26E7" w:rsidRPr="00D7150A" w:rsidRDefault="00FD26E7" w:rsidP="00FD26E7">
            <w:pPr>
              <w:pStyle w:val="ListParagraph"/>
              <w:numPr>
                <w:ilvl w:val="0"/>
                <w:numId w:val="49"/>
              </w:numPr>
              <w:spacing w:after="0"/>
              <w:rPr>
                <w:rFonts w:ascii="Calibri" w:hAnsi="Calibri"/>
                <w:sz w:val="20"/>
                <w:szCs w:val="20"/>
                <w:highlight w:val="yellow"/>
              </w:rPr>
            </w:pPr>
            <w:r w:rsidRPr="00D7150A">
              <w:rPr>
                <w:rFonts w:ascii="Calibri" w:hAnsi="Calibri"/>
                <w:sz w:val="20"/>
                <w:szCs w:val="20"/>
                <w:highlight w:val="yellow"/>
              </w:rPr>
              <w:t>Promociones combinadas.</w:t>
            </w:r>
          </w:p>
          <w:p w:rsidR="00FD26E7" w:rsidRPr="00D7150A" w:rsidRDefault="00FD26E7" w:rsidP="00FD26E7">
            <w:pPr>
              <w:pStyle w:val="ListParagraph"/>
              <w:numPr>
                <w:ilvl w:val="0"/>
                <w:numId w:val="49"/>
              </w:numPr>
              <w:spacing w:after="0"/>
              <w:rPr>
                <w:rFonts w:ascii="Calibri" w:hAnsi="Calibri"/>
                <w:sz w:val="20"/>
                <w:szCs w:val="20"/>
                <w:highlight w:val="yellow"/>
              </w:rPr>
            </w:pPr>
            <w:r w:rsidRPr="00D7150A">
              <w:rPr>
                <w:rFonts w:ascii="Calibri" w:hAnsi="Calibri"/>
                <w:sz w:val="20"/>
                <w:szCs w:val="20"/>
                <w:highlight w:val="yellow"/>
              </w:rPr>
              <w:t>Uso de material reciclable.</w:t>
            </w:r>
          </w:p>
          <w:p w:rsidR="00FD26E7" w:rsidRPr="00D7150A" w:rsidRDefault="00FD26E7" w:rsidP="00FD26E7">
            <w:pPr>
              <w:pStyle w:val="ListParagraph"/>
              <w:numPr>
                <w:ilvl w:val="0"/>
                <w:numId w:val="49"/>
              </w:numPr>
              <w:spacing w:after="0"/>
              <w:rPr>
                <w:rFonts w:ascii="Calibri" w:hAnsi="Calibri"/>
                <w:sz w:val="20"/>
                <w:szCs w:val="20"/>
                <w:highlight w:val="yellow"/>
              </w:rPr>
            </w:pPr>
            <w:r w:rsidRPr="00D7150A">
              <w:rPr>
                <w:rFonts w:ascii="Calibri" w:hAnsi="Calibri"/>
                <w:sz w:val="20"/>
                <w:szCs w:val="20"/>
                <w:highlight w:val="yellow"/>
              </w:rPr>
              <w:t>Ambientación.</w:t>
            </w:r>
          </w:p>
        </w:tc>
      </w:tr>
    </w:tbl>
    <w:p w:rsidR="00FD26E7" w:rsidRPr="00D7150A" w:rsidRDefault="00FD26E7" w:rsidP="00FD26E7">
      <w:pPr>
        <w:rPr>
          <w:highlight w:val="yellow"/>
        </w:rPr>
      </w:pPr>
    </w:p>
    <w:p w:rsidR="00FD26E7" w:rsidRPr="00D7150A" w:rsidRDefault="00FD26E7" w:rsidP="00FD26E7">
      <w:pPr>
        <w:rPr>
          <w:highlight w:val="yellow"/>
        </w:rPr>
      </w:pPr>
      <w:r w:rsidRPr="00D7150A">
        <w:rPr>
          <w:highlight w:val="yellow"/>
        </w:rPr>
        <w:t>Con respecto a los criterios de uso, se seguirán los siguientes parámetros para influir en la decisión de compra y señales de valor:</w:t>
      </w:r>
    </w:p>
    <w:p w:rsidR="00FD26E7" w:rsidRPr="00D7150A" w:rsidRDefault="00FD26E7" w:rsidP="00FD26E7">
      <w:pPr>
        <w:pStyle w:val="Heading4"/>
        <w:rPr>
          <w:highlight w:val="yellow"/>
        </w:rPr>
      </w:pPr>
      <w:r w:rsidRPr="00D7150A">
        <w:rPr>
          <w:highlight w:val="yellow"/>
        </w:rPr>
        <w:t>Criterios de uso</w:t>
      </w:r>
    </w:p>
    <w:p w:rsidR="00FD26E7" w:rsidRPr="00D7150A" w:rsidRDefault="00FD26E7" w:rsidP="00FD26E7">
      <w:pPr>
        <w:pStyle w:val="ListParagraph"/>
        <w:numPr>
          <w:ilvl w:val="0"/>
          <w:numId w:val="50"/>
        </w:numPr>
        <w:rPr>
          <w:highlight w:val="yellow"/>
        </w:rPr>
      </w:pPr>
      <w:r w:rsidRPr="00D7150A">
        <w:rPr>
          <w:highlight w:val="yellow"/>
        </w:rPr>
        <w:t>Rapidez en el servicio: En este punto se tiene en cuenta que al ser un negocio que utiliza el canal de Internet, las operaciones se realizarán en tiempo rea</w:t>
      </w:r>
      <w:r w:rsidR="002B5521" w:rsidRPr="00D7150A">
        <w:rPr>
          <w:highlight w:val="yellow"/>
        </w:rPr>
        <w:t>l, esto dará como resultado un contacto instantáneo.</w:t>
      </w:r>
      <w:r w:rsidRPr="00D7150A">
        <w:rPr>
          <w:highlight w:val="yellow"/>
        </w:rPr>
        <w:t xml:space="preserve"> Un tema que ayudará a este aspecto son los estándares de usabilidad aplicados al sitio, permitiendo en una mínima cantidad de pasos llegar a cumplir con todos los requerimientos necesarios para una transacción exitosa</w:t>
      </w:r>
      <w:r w:rsidR="002B5521" w:rsidRPr="00D7150A">
        <w:rPr>
          <w:highlight w:val="yellow"/>
        </w:rPr>
        <w:t>.</w:t>
      </w:r>
    </w:p>
    <w:p w:rsidR="002B5521" w:rsidRPr="00D7150A" w:rsidRDefault="002B5521" w:rsidP="002B5521">
      <w:pPr>
        <w:pStyle w:val="ListParagraph"/>
        <w:rPr>
          <w:highlight w:val="yellow"/>
        </w:rPr>
      </w:pPr>
      <w:r w:rsidRPr="00D7150A">
        <w:rPr>
          <w:highlight w:val="yellow"/>
        </w:rPr>
        <w:t>Luego faltará que el usuario concurra a la clínica para efectivizar su consulta médica.</w:t>
      </w:r>
    </w:p>
    <w:p w:rsidR="00FD26E7" w:rsidRPr="00D7150A" w:rsidRDefault="00FD26E7" w:rsidP="00FD26E7">
      <w:pPr>
        <w:pStyle w:val="ListParagraph"/>
        <w:numPr>
          <w:ilvl w:val="0"/>
          <w:numId w:val="50"/>
        </w:numPr>
        <w:rPr>
          <w:highlight w:val="yellow"/>
        </w:rPr>
      </w:pPr>
      <w:r w:rsidRPr="00D7150A">
        <w:rPr>
          <w:highlight w:val="yellow"/>
        </w:rPr>
        <w:t xml:space="preserve">Calidad del producto: La calidad estará dada por dos puntos fundamentales, simpleza y seguridad. La simpleza tendrá como objetivo no distraer al usuario y permitirle no sacar de vista su objetivo al visitar el sitio, </w:t>
      </w:r>
      <w:r w:rsidR="00563AA6" w:rsidRPr="00D7150A">
        <w:rPr>
          <w:highlight w:val="yellow"/>
        </w:rPr>
        <w:t>la cual va a ser obtener un turno con un profesional</w:t>
      </w:r>
      <w:r w:rsidRPr="00D7150A">
        <w:rPr>
          <w:highlight w:val="yellow"/>
        </w:rPr>
        <w:t xml:space="preserve">, así como también </w:t>
      </w:r>
      <w:r w:rsidR="00563AA6" w:rsidRPr="00D7150A">
        <w:rPr>
          <w:highlight w:val="yellow"/>
        </w:rPr>
        <w:t>verificar los turnos que obtuvo y su agenda de turnos en la institución</w:t>
      </w:r>
      <w:r w:rsidRPr="00D7150A">
        <w:rPr>
          <w:highlight w:val="yellow"/>
        </w:rPr>
        <w:t>. En cuanto a la seguridad, se deberá generar en el usuario una certeza acerca de que las transacciones estarán libres de falla y a prueba de fraudes que pudieran ocasionars</w:t>
      </w:r>
      <w:r w:rsidRPr="00D7150A">
        <w:rPr>
          <w:highlight w:val="yellow"/>
        </w:rPr>
        <w:t>e en el uso de Internet</w:t>
      </w:r>
      <w:r w:rsidR="00563AA6" w:rsidRPr="00D7150A">
        <w:rPr>
          <w:highlight w:val="yellow"/>
        </w:rPr>
        <w:t>, esto se logrará utilizando cifrado SSL</w:t>
      </w:r>
      <w:r w:rsidRPr="00D7150A">
        <w:rPr>
          <w:highlight w:val="yellow"/>
        </w:rPr>
        <w:t>.</w:t>
      </w:r>
    </w:p>
    <w:p w:rsidR="00FD26E7" w:rsidRPr="00D7150A" w:rsidRDefault="00FD26E7" w:rsidP="00FD26E7">
      <w:pPr>
        <w:pStyle w:val="Heading4"/>
        <w:rPr>
          <w:highlight w:val="yellow"/>
        </w:rPr>
      </w:pPr>
      <w:r w:rsidRPr="00D7150A">
        <w:rPr>
          <w:highlight w:val="yellow"/>
        </w:rPr>
        <w:t>Señales de valor</w:t>
      </w:r>
    </w:p>
    <w:p w:rsidR="00FD26E7" w:rsidRPr="00D7150A" w:rsidRDefault="00FD26E7" w:rsidP="00FD26E7">
      <w:pPr>
        <w:pStyle w:val="ListParagraph"/>
        <w:numPr>
          <w:ilvl w:val="0"/>
          <w:numId w:val="51"/>
        </w:numPr>
        <w:rPr>
          <w:highlight w:val="yellow"/>
        </w:rPr>
      </w:pPr>
      <w:r w:rsidRPr="00D7150A">
        <w:rPr>
          <w:highlight w:val="yellow"/>
        </w:rPr>
        <w:t xml:space="preserve">Publicidad: </w:t>
      </w:r>
      <w:r w:rsidR="00D7150A" w:rsidRPr="00D7150A">
        <w:rPr>
          <w:highlight w:val="yellow"/>
        </w:rPr>
        <w:t xml:space="preserve">Se comprarán avisos de publicidad Online con una campaña agresiva de </w:t>
      </w:r>
      <w:proofErr w:type="spellStart"/>
      <w:r w:rsidR="00D7150A" w:rsidRPr="00D7150A">
        <w:rPr>
          <w:highlight w:val="yellow"/>
        </w:rPr>
        <w:t>AdSesse</w:t>
      </w:r>
      <w:proofErr w:type="spellEnd"/>
      <w:r w:rsidRPr="00D7150A">
        <w:rPr>
          <w:highlight w:val="yellow"/>
        </w:rPr>
        <w:t>.</w:t>
      </w:r>
    </w:p>
    <w:p w:rsidR="00FD26E7" w:rsidRPr="00D7150A" w:rsidRDefault="00FD26E7" w:rsidP="00FD26E7">
      <w:pPr>
        <w:pStyle w:val="ListParagraph"/>
        <w:numPr>
          <w:ilvl w:val="0"/>
          <w:numId w:val="51"/>
        </w:numPr>
        <w:rPr>
          <w:ins w:id="826" w:author="wpoch" w:date="2010-10-13T18:46:00Z"/>
          <w:highlight w:val="yellow"/>
        </w:rPr>
      </w:pPr>
      <w:r w:rsidRPr="00D7150A">
        <w:rPr>
          <w:highlight w:val="yellow"/>
        </w:rPr>
        <w:t xml:space="preserve">Promociones combinadas: </w:t>
      </w:r>
      <w:r w:rsidR="00D7150A" w:rsidRPr="00D7150A">
        <w:rPr>
          <w:highlight w:val="yellow"/>
        </w:rPr>
        <w:t>Se creará un folleto que exponga los beneficios de obtener turnos mediante este nuevo sistema, y se distribuirán a los pacientes que se acerquen a la institución</w:t>
      </w:r>
      <w:r w:rsidRPr="00D7150A">
        <w:rPr>
          <w:highlight w:val="yellow"/>
        </w:rPr>
        <w:t>.</w:t>
      </w:r>
      <w:r w:rsidR="00D7150A" w:rsidRPr="00D7150A">
        <w:rPr>
          <w:highlight w:val="yellow"/>
        </w:rPr>
        <w:t xml:space="preserve"> Además se agregará un cartel publicitario del sistema en la puerta de la clínica.</w:t>
      </w:r>
    </w:p>
    <w:p w:rsidR="006A31D3" w:rsidRDefault="006A31D3">
      <w:pPr>
        <w:rPr>
          <w:ins w:id="827" w:author="wpoch" w:date="2010-10-13T18:47:00Z"/>
        </w:rPr>
        <w:pPrChange w:id="828" w:author="wpoch" w:date="2010-10-13T18:42:00Z">
          <w:pPr>
            <w:pStyle w:val="Heading1"/>
          </w:pPr>
        </w:pPrChange>
      </w:pPr>
      <w:ins w:id="829" w:author="wpoch" w:date="2010-10-13T18:47:00Z">
        <w:r>
          <w:rPr>
            <w:rFonts w:ascii="Calibri" w:hAnsi="Calibri" w:cs="Arial"/>
            <w:noProof/>
            <w:sz w:val="20"/>
            <w:szCs w:val="20"/>
            <w:lang w:val="en-US" w:bidi="ar-SA"/>
            <w:rPrChange w:id="830" w:author="Unknown">
              <w:rPr>
                <w:noProof/>
                <w:lang w:val="en-US" w:bidi="ar-SA"/>
              </w:rPr>
            </w:rPrChange>
          </w:rPr>
          <w:lastRenderedPageBreak/>
          <w:drawing>
            <wp:inline distT="0" distB="0" distL="0" distR="0" wp14:anchorId="43FC68BF" wp14:editId="454B49D8">
              <wp:extent cx="5705475" cy="4657725"/>
              <wp:effectExtent l="19050" t="0" r="9525" b="0"/>
              <wp:docPr id="8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srcRect/>
                      <a:stretch>
                        <a:fillRect/>
                      </a:stretch>
                    </pic:blipFill>
                    <pic:spPr bwMode="auto">
                      <a:xfrm>
                        <a:off x="0" y="0"/>
                        <a:ext cx="5705475" cy="4657725"/>
                      </a:xfrm>
                      <a:prstGeom prst="rect">
                        <a:avLst/>
                      </a:prstGeom>
                      <a:noFill/>
                      <a:ln w="9525">
                        <a:noFill/>
                        <a:miter lim="800000"/>
                        <a:headEnd/>
                        <a:tailEnd/>
                      </a:ln>
                    </pic:spPr>
                  </pic:pic>
                </a:graphicData>
              </a:graphic>
            </wp:inline>
          </w:drawing>
        </w:r>
      </w:ins>
    </w:p>
    <w:p w:rsidR="00EA7CDC" w:rsidRDefault="006A31D3">
      <w:pPr>
        <w:rPr>
          <w:ins w:id="831" w:author="wpoch" w:date="2010-10-13T18:55:00Z"/>
        </w:rPr>
        <w:pPrChange w:id="832" w:author="wpoch" w:date="2010-10-13T18:55:00Z">
          <w:pPr>
            <w:pStyle w:val="Heading1"/>
            <w:pageBreakBefore w:val="0"/>
          </w:pPr>
        </w:pPrChange>
      </w:pPr>
      <w:ins w:id="833" w:author="wpoch" w:date="2010-10-13T18:47:00Z">
        <w:r>
          <w:t>Se posiciona a la empresa en el cuadrante materno-filial en el polo</w:t>
        </w:r>
      </w:ins>
      <w:ins w:id="834" w:author="wpoch" w:date="2010-10-13T18:48:00Z">
        <w:r>
          <w:t xml:space="preserve"> mandato. Ya que la salud, el cuidado y la atención a enfermos no está ligado con el placer. Como </w:t>
        </w:r>
        <w:proofErr w:type="spellStart"/>
        <w:r>
          <w:t>Saporosi</w:t>
        </w:r>
        <w:proofErr w:type="spellEnd"/>
        <w:r>
          <w:t xml:space="preserve"> describe en su libro, se identifica el polo Materno-Filial con</w:t>
        </w:r>
      </w:ins>
      <w:ins w:id="835" w:author="wpoch" w:date="2010-10-13T18:49:00Z">
        <w:r>
          <w:t xml:space="preserve"> las cualidades que queremos destacar:</w:t>
        </w:r>
      </w:ins>
    </w:p>
    <w:p w:rsidR="00EA7CDC" w:rsidRPr="003256AD" w:rsidRDefault="00EA7CDC" w:rsidP="00EA7CDC">
      <w:pPr>
        <w:pStyle w:val="ListParagraph"/>
        <w:numPr>
          <w:ilvl w:val="0"/>
          <w:numId w:val="44"/>
        </w:numPr>
        <w:rPr>
          <w:ins w:id="836" w:author="wpoch" w:date="2010-10-13T18:55:00Z"/>
        </w:rPr>
      </w:pPr>
      <w:ins w:id="837" w:author="wpoch" w:date="2010-10-13T18:55:00Z">
        <w:r w:rsidRPr="003256AD">
          <w:t>Protección.</w:t>
        </w:r>
        <w:bookmarkStart w:id="838" w:name="_GoBack"/>
        <w:bookmarkEnd w:id="838"/>
      </w:ins>
    </w:p>
    <w:p w:rsidR="00EA7CDC" w:rsidRPr="003256AD" w:rsidRDefault="00EA7CDC" w:rsidP="00EA7CDC">
      <w:pPr>
        <w:pStyle w:val="ListParagraph"/>
        <w:numPr>
          <w:ilvl w:val="0"/>
          <w:numId w:val="44"/>
        </w:numPr>
        <w:rPr>
          <w:ins w:id="839" w:author="wpoch" w:date="2010-10-13T18:55:00Z"/>
        </w:rPr>
      </w:pPr>
      <w:ins w:id="840" w:author="wpoch" w:date="2010-10-13T18:55:00Z">
        <w:r w:rsidRPr="003256AD">
          <w:t>Se enaltece el valor de la vida.</w:t>
        </w:r>
      </w:ins>
    </w:p>
    <w:p w:rsidR="00EA7CDC" w:rsidRDefault="00EA7CDC">
      <w:pPr>
        <w:pStyle w:val="ListParagraph"/>
        <w:numPr>
          <w:ilvl w:val="0"/>
          <w:numId w:val="44"/>
        </w:numPr>
        <w:pPrChange w:id="841" w:author="wpoch" w:date="2010-10-13T18:55:00Z">
          <w:pPr>
            <w:pStyle w:val="Heading1"/>
            <w:pageBreakBefore w:val="0"/>
          </w:pPr>
        </w:pPrChange>
      </w:pPr>
      <w:ins w:id="842" w:author="wpoch" w:date="2010-10-13T18:55:00Z">
        <w:r w:rsidRPr="003256AD">
          <w:t>La afectividad cubre un lugar fundamental.</w:t>
        </w:r>
      </w:ins>
    </w:p>
    <w:p w:rsidR="00D7150A" w:rsidRPr="009F7703" w:rsidRDefault="00D7150A" w:rsidP="00D7150A">
      <w:pPr>
        <w:pStyle w:val="Heading3"/>
        <w:rPr>
          <w:highlight w:val="yellow"/>
        </w:rPr>
      </w:pPr>
      <w:r w:rsidRPr="009F7703">
        <w:rPr>
          <w:highlight w:val="yellow"/>
        </w:rPr>
        <w:t>Características Del Producto Que Influyen Sobre La Decisión de Compra</w:t>
      </w:r>
    </w:p>
    <w:p w:rsidR="00D7150A" w:rsidRPr="009F7703" w:rsidRDefault="00D7150A" w:rsidP="00D7150A">
      <w:pPr>
        <w:rPr>
          <w:highlight w:val="yellow"/>
        </w:rPr>
      </w:pPr>
      <w:r w:rsidRPr="009F7703">
        <w:rPr>
          <w:highlight w:val="yellow"/>
        </w:rPr>
        <w:t>Existen varios tipos de influencia sobre los posibles compradores que señalan su comportamiento, para esto se deben tener en cuenta factores interrelacionados que tienen que ver con la cultura, los valores, los aspectos demográficos, el status social, los grupos de referencia y el hogar:</w:t>
      </w:r>
    </w:p>
    <w:p w:rsidR="00D7150A" w:rsidRPr="009F7703" w:rsidRDefault="00D7150A" w:rsidP="00D7150A">
      <w:pPr>
        <w:jc w:val="center"/>
        <w:rPr>
          <w:ins w:id="843" w:author="wpoch" w:date="2010-10-13T19:07:00Z"/>
          <w:highlight w:val="yellow"/>
        </w:rPr>
      </w:pPr>
      <w:r w:rsidRPr="009F7703">
        <w:rPr>
          <w:rFonts w:ascii="Calibri" w:hAnsi="Calibri" w:cs="Arial"/>
          <w:b/>
          <w:noProof/>
          <w:sz w:val="20"/>
          <w:szCs w:val="20"/>
          <w:highlight w:val="yellow"/>
          <w:lang w:val="en-US"/>
        </w:rPr>
        <w:lastRenderedPageBreak/>
        <w:drawing>
          <wp:inline distT="0" distB="0" distL="0" distR="0" wp14:anchorId="3A425C49" wp14:editId="1EDB279A">
            <wp:extent cx="3857625" cy="3524250"/>
            <wp:effectExtent l="19050" t="0" r="9525" b="0"/>
            <wp:docPr id="1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srcRect/>
                    <a:stretch>
                      <a:fillRect/>
                    </a:stretch>
                  </pic:blipFill>
                  <pic:spPr bwMode="auto">
                    <a:xfrm>
                      <a:off x="0" y="0"/>
                      <a:ext cx="3857625" cy="3524250"/>
                    </a:xfrm>
                    <a:prstGeom prst="rect">
                      <a:avLst/>
                    </a:prstGeom>
                    <a:noFill/>
                    <a:ln w="9525">
                      <a:noFill/>
                      <a:miter lim="800000"/>
                      <a:headEnd/>
                      <a:tailEnd/>
                    </a:ln>
                  </pic:spPr>
                </pic:pic>
              </a:graphicData>
            </a:graphic>
          </wp:inline>
        </w:drawing>
      </w:r>
    </w:p>
    <w:p w:rsidR="00D1238C" w:rsidRPr="009F7703" w:rsidRDefault="00D1238C" w:rsidP="00D1238C">
      <w:pPr>
        <w:pStyle w:val="Heading4"/>
        <w:rPr>
          <w:highlight w:val="yellow"/>
        </w:rPr>
      </w:pPr>
      <w:bookmarkStart w:id="844" w:name="_Toc274760680"/>
      <w:r w:rsidRPr="009F7703">
        <w:rPr>
          <w:highlight w:val="yellow"/>
        </w:rPr>
        <w:t>Influencias Externas:</w:t>
      </w:r>
    </w:p>
    <w:p w:rsidR="00D1238C" w:rsidRPr="009F7703" w:rsidRDefault="00D1238C" w:rsidP="00D1238C">
      <w:pPr>
        <w:pStyle w:val="Heading2"/>
        <w:numPr>
          <w:ilvl w:val="0"/>
          <w:numId w:val="53"/>
        </w:numPr>
        <w:rPr>
          <w:smallCaps w:val="0"/>
          <w:sz w:val="22"/>
          <w:szCs w:val="22"/>
          <w:highlight w:val="yellow"/>
        </w:rPr>
      </w:pPr>
      <w:r w:rsidRPr="009F7703">
        <w:rPr>
          <w:smallCaps w:val="0"/>
          <w:sz w:val="22"/>
          <w:szCs w:val="22"/>
          <w:highlight w:val="yellow"/>
        </w:rPr>
        <w:t xml:space="preserve">Cultura: Incluye conocimiento, creencia, arte, moral, ley, costumbres y cualquier capacidad y hábitos adquiridos que hacen que un consumidor se comporte de una manera particular. En base a esto se buscan patrones que determinan subgrupos que se deben captar desde la estrategia de marketing. </w:t>
      </w:r>
      <w:r w:rsidR="008041CA" w:rsidRPr="009F7703">
        <w:rPr>
          <w:smallCaps w:val="0"/>
          <w:sz w:val="22"/>
          <w:szCs w:val="22"/>
          <w:highlight w:val="yellow"/>
        </w:rPr>
        <w:t xml:space="preserve">La cultura de obtención de turnos por internet no existe, por lo que nuestro plan de marketing tiene que mostrarlo como algo innovador y que nos va a facilitar la vida, algo parecido a lo que transmiten las publicidades de </w:t>
      </w:r>
      <w:proofErr w:type="spellStart"/>
      <w:r w:rsidR="008041CA" w:rsidRPr="009F7703">
        <w:rPr>
          <w:smallCaps w:val="0"/>
          <w:sz w:val="22"/>
          <w:szCs w:val="22"/>
          <w:highlight w:val="yellow"/>
        </w:rPr>
        <w:t>PagoFácil</w:t>
      </w:r>
      <w:proofErr w:type="spellEnd"/>
      <w:r w:rsidR="008041CA" w:rsidRPr="009F7703">
        <w:rPr>
          <w:smallCaps w:val="0"/>
          <w:sz w:val="22"/>
          <w:szCs w:val="22"/>
          <w:highlight w:val="yellow"/>
        </w:rPr>
        <w:t xml:space="preserve"> o </w:t>
      </w:r>
      <w:proofErr w:type="spellStart"/>
      <w:r w:rsidR="008041CA" w:rsidRPr="009F7703">
        <w:rPr>
          <w:smallCaps w:val="0"/>
          <w:sz w:val="22"/>
          <w:szCs w:val="22"/>
          <w:highlight w:val="yellow"/>
        </w:rPr>
        <w:t>RapiPago</w:t>
      </w:r>
      <w:proofErr w:type="spellEnd"/>
      <w:r w:rsidR="008041CA" w:rsidRPr="009F7703">
        <w:rPr>
          <w:smallCaps w:val="0"/>
          <w:sz w:val="22"/>
          <w:szCs w:val="22"/>
          <w:highlight w:val="yellow"/>
        </w:rPr>
        <w:t>.</w:t>
      </w:r>
    </w:p>
    <w:p w:rsidR="00D1238C" w:rsidRPr="009F7703" w:rsidRDefault="00D1238C" w:rsidP="00D1238C">
      <w:pPr>
        <w:pStyle w:val="Heading2"/>
        <w:numPr>
          <w:ilvl w:val="0"/>
          <w:numId w:val="53"/>
        </w:numPr>
        <w:rPr>
          <w:smallCaps w:val="0"/>
          <w:sz w:val="22"/>
          <w:szCs w:val="22"/>
          <w:highlight w:val="yellow"/>
        </w:rPr>
      </w:pPr>
      <w:r w:rsidRPr="009F7703">
        <w:rPr>
          <w:smallCaps w:val="0"/>
          <w:sz w:val="22"/>
          <w:szCs w:val="22"/>
          <w:highlight w:val="yellow"/>
        </w:rPr>
        <w:t>Valores: Son creencias ampliamente difundidas que representan lo que es deseable por parte del consumidor. Se deben considerar las subculturas dentro del mercado y chequear como se debe estudiar cada una de ellas.</w:t>
      </w:r>
    </w:p>
    <w:p w:rsidR="00D1238C" w:rsidRPr="009F7703" w:rsidRDefault="00D1238C" w:rsidP="00D1238C">
      <w:pPr>
        <w:pStyle w:val="Heading2"/>
        <w:numPr>
          <w:ilvl w:val="0"/>
          <w:numId w:val="53"/>
        </w:numPr>
        <w:rPr>
          <w:smallCaps w:val="0"/>
          <w:sz w:val="22"/>
          <w:szCs w:val="22"/>
          <w:highlight w:val="yellow"/>
        </w:rPr>
      </w:pPr>
      <w:r w:rsidRPr="009F7703">
        <w:rPr>
          <w:smallCaps w:val="0"/>
          <w:sz w:val="22"/>
          <w:szCs w:val="22"/>
          <w:highlight w:val="yellow"/>
        </w:rPr>
        <w:t xml:space="preserve">Aspectos demográficos: Determina los aspectos que describen a una población en términos de tamaño (número de componentes del grupo), estructura (edad, ingresos, educación y ocupación) y distribución. </w:t>
      </w:r>
    </w:p>
    <w:p w:rsidR="00D1238C" w:rsidRPr="009F7703" w:rsidRDefault="00D1238C" w:rsidP="00985D78">
      <w:pPr>
        <w:pStyle w:val="Heading2"/>
        <w:ind w:left="720"/>
        <w:rPr>
          <w:smallCaps w:val="0"/>
          <w:sz w:val="22"/>
          <w:szCs w:val="22"/>
          <w:highlight w:val="yellow"/>
        </w:rPr>
      </w:pPr>
      <w:r w:rsidRPr="009F7703">
        <w:rPr>
          <w:smallCaps w:val="0"/>
          <w:sz w:val="22"/>
          <w:szCs w:val="22"/>
          <w:highlight w:val="yellow"/>
        </w:rPr>
        <w:t>Se debe en este punto hacer un estudio para detectar las tendencias poblacionales de la región y proyectar a mediano y largo plazo el nivel de crecimiento que se espere de la fundación tomando en cuenta estos estudios.</w:t>
      </w:r>
    </w:p>
    <w:p w:rsidR="00D1238C" w:rsidRPr="009F7703" w:rsidRDefault="00D1238C" w:rsidP="00D1238C">
      <w:pPr>
        <w:pStyle w:val="Heading2"/>
        <w:numPr>
          <w:ilvl w:val="0"/>
          <w:numId w:val="53"/>
        </w:numPr>
        <w:rPr>
          <w:smallCaps w:val="0"/>
          <w:sz w:val="22"/>
          <w:szCs w:val="22"/>
          <w:highlight w:val="yellow"/>
        </w:rPr>
      </w:pPr>
      <w:r w:rsidRPr="009F7703">
        <w:rPr>
          <w:smallCaps w:val="0"/>
          <w:sz w:val="22"/>
          <w:szCs w:val="22"/>
          <w:highlight w:val="yellow"/>
        </w:rPr>
        <w:t>Status Social: Indica valores subyacentes que nuestra cultura considera de valor,  se plantean cuatro subsistemas de prestigio en cuanto a la percepción de una imagen altamente valorada:</w:t>
      </w:r>
    </w:p>
    <w:p w:rsidR="00D1238C" w:rsidRPr="009F7703" w:rsidRDefault="00D1238C" w:rsidP="00D1238C">
      <w:pPr>
        <w:pStyle w:val="Heading2"/>
        <w:numPr>
          <w:ilvl w:val="1"/>
          <w:numId w:val="53"/>
        </w:numPr>
        <w:rPr>
          <w:smallCaps w:val="0"/>
          <w:sz w:val="22"/>
          <w:szCs w:val="22"/>
          <w:highlight w:val="yellow"/>
        </w:rPr>
      </w:pPr>
      <w:r w:rsidRPr="009F7703">
        <w:rPr>
          <w:smallCaps w:val="0"/>
          <w:sz w:val="22"/>
          <w:szCs w:val="22"/>
          <w:highlight w:val="yellow"/>
        </w:rPr>
        <w:lastRenderedPageBreak/>
        <w:t xml:space="preserve">Clase Alta Tradicional: </w:t>
      </w:r>
      <w:r w:rsidR="00985D78" w:rsidRPr="009F7703">
        <w:rPr>
          <w:smallCaps w:val="0"/>
          <w:sz w:val="22"/>
          <w:szCs w:val="22"/>
          <w:highlight w:val="yellow"/>
        </w:rPr>
        <w:t>Si bien tienen médicos particulares de la familia, también puede que los jóvenes de esta clase tiendan a usar este servicio</w:t>
      </w:r>
      <w:r w:rsidRPr="009F7703">
        <w:rPr>
          <w:smallCaps w:val="0"/>
          <w:sz w:val="22"/>
          <w:szCs w:val="22"/>
          <w:highlight w:val="yellow"/>
        </w:rPr>
        <w:t>.</w:t>
      </w:r>
    </w:p>
    <w:p w:rsidR="00D1238C" w:rsidRPr="009F7703" w:rsidRDefault="00D1238C" w:rsidP="00D1238C">
      <w:pPr>
        <w:pStyle w:val="Heading2"/>
        <w:numPr>
          <w:ilvl w:val="1"/>
          <w:numId w:val="53"/>
        </w:numPr>
        <w:rPr>
          <w:smallCaps w:val="0"/>
          <w:sz w:val="22"/>
          <w:szCs w:val="22"/>
          <w:highlight w:val="yellow"/>
        </w:rPr>
      </w:pPr>
      <w:r w:rsidRPr="009F7703">
        <w:rPr>
          <w:smallCaps w:val="0"/>
          <w:sz w:val="22"/>
          <w:szCs w:val="22"/>
          <w:highlight w:val="yellow"/>
        </w:rPr>
        <w:t xml:space="preserve">Alto Empresariado: </w:t>
      </w:r>
      <w:r w:rsidR="00985D78" w:rsidRPr="009F7703">
        <w:rPr>
          <w:smallCaps w:val="0"/>
          <w:sz w:val="22"/>
          <w:szCs w:val="22"/>
          <w:highlight w:val="yellow"/>
        </w:rPr>
        <w:t>Aquí es donde queremos hacer foco, en personas con poco tiempo y muy acostumbradas al uso de internet en su vida diaria</w:t>
      </w:r>
      <w:r w:rsidRPr="009F7703">
        <w:rPr>
          <w:smallCaps w:val="0"/>
          <w:sz w:val="22"/>
          <w:szCs w:val="22"/>
          <w:highlight w:val="yellow"/>
        </w:rPr>
        <w:t>.</w:t>
      </w:r>
    </w:p>
    <w:p w:rsidR="00D1238C" w:rsidRPr="009F7703" w:rsidRDefault="00D1238C" w:rsidP="00D1238C">
      <w:pPr>
        <w:pStyle w:val="Heading2"/>
        <w:numPr>
          <w:ilvl w:val="1"/>
          <w:numId w:val="53"/>
        </w:numPr>
        <w:rPr>
          <w:smallCaps w:val="0"/>
          <w:sz w:val="22"/>
          <w:szCs w:val="22"/>
          <w:highlight w:val="yellow"/>
        </w:rPr>
      </w:pPr>
      <w:r w:rsidRPr="009F7703">
        <w:rPr>
          <w:smallCaps w:val="0"/>
          <w:sz w:val="22"/>
          <w:szCs w:val="22"/>
          <w:highlight w:val="yellow"/>
        </w:rPr>
        <w:t xml:space="preserve">Ejecutivos: </w:t>
      </w:r>
      <w:r w:rsidR="00985D78" w:rsidRPr="009F7703">
        <w:rPr>
          <w:smallCaps w:val="0"/>
          <w:sz w:val="22"/>
          <w:szCs w:val="22"/>
          <w:highlight w:val="yellow"/>
        </w:rPr>
        <w:t>Al igual que el alto empresariado, esperamos que estos hagan uso del servicio debido al ahorro de tiempo y facilidad para manejar su agenda.</w:t>
      </w:r>
    </w:p>
    <w:p w:rsidR="00D1238C" w:rsidRPr="009F7703" w:rsidRDefault="00D1238C" w:rsidP="00D1238C">
      <w:pPr>
        <w:pStyle w:val="Heading2"/>
        <w:numPr>
          <w:ilvl w:val="1"/>
          <w:numId w:val="53"/>
        </w:numPr>
        <w:rPr>
          <w:smallCaps w:val="0"/>
          <w:sz w:val="22"/>
          <w:szCs w:val="22"/>
          <w:highlight w:val="yellow"/>
        </w:rPr>
      </w:pPr>
      <w:r w:rsidRPr="009F7703">
        <w:rPr>
          <w:smallCaps w:val="0"/>
          <w:sz w:val="22"/>
          <w:szCs w:val="22"/>
          <w:highlight w:val="yellow"/>
        </w:rPr>
        <w:t>Profesionales:</w:t>
      </w:r>
      <w:r w:rsidR="00985D78" w:rsidRPr="009F7703">
        <w:rPr>
          <w:smallCaps w:val="0"/>
          <w:sz w:val="22"/>
          <w:szCs w:val="22"/>
          <w:highlight w:val="yellow"/>
        </w:rPr>
        <w:t xml:space="preserve"> Al igual que los puntos anteriores esperamos que estas personas utilicen el servicio debido a que mediante el mismo ahorraran tiempos</w:t>
      </w:r>
      <w:r w:rsidRPr="009F7703">
        <w:rPr>
          <w:smallCaps w:val="0"/>
          <w:sz w:val="22"/>
          <w:szCs w:val="22"/>
          <w:highlight w:val="yellow"/>
        </w:rPr>
        <w:t>.</w:t>
      </w:r>
    </w:p>
    <w:p w:rsidR="00D1238C" w:rsidRPr="009F7703" w:rsidRDefault="00D1238C" w:rsidP="00D1238C">
      <w:pPr>
        <w:pStyle w:val="Heading2"/>
        <w:numPr>
          <w:ilvl w:val="0"/>
          <w:numId w:val="53"/>
        </w:numPr>
        <w:rPr>
          <w:smallCaps w:val="0"/>
          <w:sz w:val="22"/>
          <w:szCs w:val="22"/>
          <w:highlight w:val="yellow"/>
        </w:rPr>
      </w:pPr>
      <w:r w:rsidRPr="009F7703">
        <w:rPr>
          <w:smallCaps w:val="0"/>
          <w:sz w:val="22"/>
          <w:szCs w:val="22"/>
          <w:highlight w:val="yellow"/>
        </w:rPr>
        <w:t xml:space="preserve">Grupos de Referencia: Dado por el entorno cultural y la posición social, con su sistema de valores y conocimientos asociados, se transmiten a través de grupos de referencia. Es muy importante detectar a los líderes de opinión dentro de los grupos, como se conforman y como se pueden relacionar </w:t>
      </w:r>
      <w:r w:rsidR="00985D78" w:rsidRPr="009F7703">
        <w:rPr>
          <w:smallCaps w:val="0"/>
          <w:sz w:val="22"/>
          <w:szCs w:val="22"/>
          <w:highlight w:val="yellow"/>
        </w:rPr>
        <w:t>con la clínica y darle beneficios a los mismos</w:t>
      </w:r>
      <w:r w:rsidRPr="009F7703">
        <w:rPr>
          <w:smallCaps w:val="0"/>
          <w:sz w:val="22"/>
          <w:szCs w:val="22"/>
          <w:highlight w:val="yellow"/>
        </w:rPr>
        <w:t>.</w:t>
      </w:r>
    </w:p>
    <w:p w:rsidR="00D1238C" w:rsidRPr="009F7703" w:rsidRDefault="00D1238C" w:rsidP="00D1238C">
      <w:pPr>
        <w:pStyle w:val="Heading2"/>
        <w:numPr>
          <w:ilvl w:val="0"/>
          <w:numId w:val="53"/>
        </w:numPr>
        <w:rPr>
          <w:smallCaps w:val="0"/>
          <w:sz w:val="22"/>
          <w:szCs w:val="22"/>
          <w:highlight w:val="yellow"/>
        </w:rPr>
      </w:pPr>
      <w:r w:rsidRPr="009F7703">
        <w:rPr>
          <w:smallCaps w:val="0"/>
          <w:sz w:val="22"/>
          <w:szCs w:val="22"/>
          <w:highlight w:val="yellow"/>
        </w:rPr>
        <w:t>Hogar: Grupo de referencia de mayor influencia, donde se debe revisar temas vitales, como el acceso a Internet, nivel cultural y medio de vida como factores más importantes.</w:t>
      </w:r>
    </w:p>
    <w:p w:rsidR="00D1238C" w:rsidRPr="009F7703" w:rsidRDefault="00D1238C" w:rsidP="00D1238C">
      <w:pPr>
        <w:pStyle w:val="Heading4"/>
        <w:rPr>
          <w:highlight w:val="yellow"/>
        </w:rPr>
      </w:pPr>
      <w:r w:rsidRPr="009F7703">
        <w:rPr>
          <w:highlight w:val="yellow"/>
        </w:rPr>
        <w:t>Influencias Internas:</w:t>
      </w:r>
    </w:p>
    <w:p w:rsidR="00D1238C" w:rsidRPr="009F7703" w:rsidRDefault="00D1238C" w:rsidP="00D1238C">
      <w:pPr>
        <w:pStyle w:val="Heading2"/>
        <w:numPr>
          <w:ilvl w:val="0"/>
          <w:numId w:val="52"/>
        </w:numPr>
        <w:rPr>
          <w:smallCaps w:val="0"/>
          <w:sz w:val="22"/>
          <w:szCs w:val="22"/>
          <w:highlight w:val="yellow"/>
        </w:rPr>
      </w:pPr>
      <w:r w:rsidRPr="009F7703">
        <w:rPr>
          <w:smallCaps w:val="0"/>
          <w:sz w:val="22"/>
          <w:szCs w:val="22"/>
          <w:highlight w:val="yellow"/>
        </w:rPr>
        <w:t>Percepción: La interpretación es la asignación de significado a las percepciones. La memoria es la acumulación total de experiencias de aprendizaje previas y consta de un almacenamiento a largo plazo y un componente activo a corto plazo. Estas variables influyen definitivamente en el modelo de la decisión de consumo. En base a esta afirmación se deberá posicionar el producto en la mente de los consumidores fomentando mayormente la confiabilidad y la transparencia del proceso a fin de generar una imagen de confianza del proyecto.</w:t>
      </w:r>
    </w:p>
    <w:p w:rsidR="00D1238C" w:rsidRPr="009F7703" w:rsidRDefault="00D1238C" w:rsidP="00D1238C">
      <w:pPr>
        <w:pStyle w:val="Heading2"/>
        <w:numPr>
          <w:ilvl w:val="0"/>
          <w:numId w:val="52"/>
        </w:numPr>
        <w:rPr>
          <w:smallCaps w:val="0"/>
          <w:sz w:val="22"/>
          <w:szCs w:val="22"/>
          <w:highlight w:val="yellow"/>
        </w:rPr>
      </w:pPr>
      <w:r w:rsidRPr="009F7703">
        <w:rPr>
          <w:smallCaps w:val="0"/>
          <w:sz w:val="22"/>
          <w:szCs w:val="22"/>
          <w:highlight w:val="yellow"/>
        </w:rPr>
        <w:t>Aprendizaje: Se refiere a cualquier cambio en el contenido u organización de la memoria a largo plazo. Este aprendizaje</w:t>
      </w:r>
      <w:r w:rsidR="00985D78" w:rsidRPr="009F7703">
        <w:rPr>
          <w:smallCaps w:val="0"/>
          <w:sz w:val="22"/>
          <w:szCs w:val="22"/>
          <w:highlight w:val="yellow"/>
        </w:rPr>
        <w:t xml:space="preserve"> será guiado para que asocie el acto de obtener turnos en la clínica directamente con el servicio online, olvidándose de que existen otras formas (las actuales)</w:t>
      </w:r>
      <w:r w:rsidRPr="009F7703">
        <w:rPr>
          <w:smallCaps w:val="0"/>
          <w:sz w:val="22"/>
          <w:szCs w:val="22"/>
          <w:highlight w:val="yellow"/>
        </w:rPr>
        <w:t>.</w:t>
      </w:r>
    </w:p>
    <w:p w:rsidR="00D1238C" w:rsidRPr="009F7703" w:rsidRDefault="00D1238C" w:rsidP="00D1238C">
      <w:pPr>
        <w:pStyle w:val="Heading2"/>
        <w:numPr>
          <w:ilvl w:val="0"/>
          <w:numId w:val="52"/>
        </w:numPr>
        <w:rPr>
          <w:smallCaps w:val="0"/>
          <w:sz w:val="22"/>
          <w:szCs w:val="22"/>
          <w:highlight w:val="yellow"/>
        </w:rPr>
      </w:pPr>
      <w:r w:rsidRPr="009F7703">
        <w:rPr>
          <w:smallCaps w:val="0"/>
          <w:sz w:val="22"/>
          <w:szCs w:val="22"/>
          <w:highlight w:val="yellow"/>
        </w:rPr>
        <w:t xml:space="preserve">Memoria: Dada por la experiencia que un cliente puede tener del sitio una vez utilizado y la percepción que este causó en </w:t>
      </w:r>
      <w:r w:rsidR="00985D78" w:rsidRPr="009F7703">
        <w:rPr>
          <w:smallCaps w:val="0"/>
          <w:sz w:val="22"/>
          <w:szCs w:val="22"/>
          <w:highlight w:val="yellow"/>
        </w:rPr>
        <w:t>él</w:t>
      </w:r>
      <w:r w:rsidRPr="009F7703">
        <w:rPr>
          <w:smallCaps w:val="0"/>
          <w:sz w:val="22"/>
          <w:szCs w:val="22"/>
          <w:highlight w:val="yellow"/>
        </w:rPr>
        <w:t>.</w:t>
      </w:r>
    </w:p>
    <w:p w:rsidR="00D1238C" w:rsidRPr="009F7703" w:rsidRDefault="00D1238C" w:rsidP="00D1238C">
      <w:pPr>
        <w:pStyle w:val="Heading2"/>
        <w:numPr>
          <w:ilvl w:val="0"/>
          <w:numId w:val="52"/>
        </w:numPr>
        <w:rPr>
          <w:smallCaps w:val="0"/>
          <w:sz w:val="22"/>
          <w:szCs w:val="22"/>
          <w:highlight w:val="yellow"/>
        </w:rPr>
      </w:pPr>
      <w:r w:rsidRPr="009F7703">
        <w:rPr>
          <w:smallCaps w:val="0"/>
          <w:sz w:val="22"/>
          <w:szCs w:val="22"/>
          <w:highlight w:val="yellow"/>
        </w:rPr>
        <w:t>Motivación: Dada por las causas que motivan a un consumidor a ingresar a un sitio.</w:t>
      </w:r>
      <w:r w:rsidR="009F7703" w:rsidRPr="009F7703">
        <w:rPr>
          <w:smallCaps w:val="0"/>
          <w:sz w:val="22"/>
          <w:szCs w:val="22"/>
          <w:highlight w:val="yellow"/>
        </w:rPr>
        <w:t xml:space="preserve"> Por recomendaciones o afecciones particulares del mismo</w:t>
      </w:r>
      <w:r w:rsidRPr="009F7703">
        <w:rPr>
          <w:smallCaps w:val="0"/>
          <w:sz w:val="22"/>
          <w:szCs w:val="22"/>
          <w:highlight w:val="yellow"/>
        </w:rPr>
        <w:t>.</w:t>
      </w:r>
    </w:p>
    <w:p w:rsidR="00D1238C" w:rsidRPr="009F7703" w:rsidRDefault="00D1238C" w:rsidP="00D1238C">
      <w:pPr>
        <w:pStyle w:val="Heading2"/>
        <w:numPr>
          <w:ilvl w:val="0"/>
          <w:numId w:val="52"/>
        </w:numPr>
        <w:rPr>
          <w:smallCaps w:val="0"/>
          <w:sz w:val="22"/>
          <w:szCs w:val="22"/>
          <w:highlight w:val="yellow"/>
        </w:rPr>
      </w:pPr>
      <w:r w:rsidRPr="009F7703">
        <w:rPr>
          <w:smallCaps w:val="0"/>
          <w:sz w:val="22"/>
          <w:szCs w:val="22"/>
          <w:highlight w:val="yellow"/>
        </w:rPr>
        <w:t xml:space="preserve">Emoción: Es un punto de ingreso importante para el sitio, ya que se juega con el sentimiento que provoca en un consumidor </w:t>
      </w:r>
      <w:r w:rsidR="009F7703" w:rsidRPr="009F7703">
        <w:rPr>
          <w:smallCaps w:val="0"/>
          <w:sz w:val="22"/>
          <w:szCs w:val="22"/>
          <w:highlight w:val="yellow"/>
        </w:rPr>
        <w:t>el acto de curarse de una afección a la salud.</w:t>
      </w:r>
    </w:p>
    <w:p w:rsidR="00D1238C" w:rsidRPr="009F7703" w:rsidRDefault="00D1238C" w:rsidP="00D1238C">
      <w:pPr>
        <w:pStyle w:val="Heading2"/>
        <w:numPr>
          <w:ilvl w:val="0"/>
          <w:numId w:val="52"/>
        </w:numPr>
        <w:rPr>
          <w:smallCaps w:val="0"/>
          <w:sz w:val="22"/>
          <w:szCs w:val="22"/>
          <w:highlight w:val="yellow"/>
        </w:rPr>
      </w:pPr>
      <w:r w:rsidRPr="009F7703">
        <w:rPr>
          <w:smallCaps w:val="0"/>
          <w:sz w:val="22"/>
          <w:szCs w:val="22"/>
          <w:highlight w:val="yellow"/>
        </w:rPr>
        <w:t>Estilo de vida: Está vinculado con el entorno y las variables demográficas de la zona del consumidor en cuestión, debido al nivel de ingresos, estas zonas son las que se tienen más posibilidades de que accedan al sitio</w:t>
      </w:r>
    </w:p>
    <w:p w:rsidR="00D1238C" w:rsidRPr="009F7703" w:rsidRDefault="00D1238C" w:rsidP="00D1238C">
      <w:pPr>
        <w:pStyle w:val="Heading2"/>
        <w:numPr>
          <w:ilvl w:val="0"/>
          <w:numId w:val="52"/>
        </w:numPr>
        <w:rPr>
          <w:smallCaps w:val="0"/>
          <w:sz w:val="22"/>
          <w:szCs w:val="22"/>
          <w:highlight w:val="yellow"/>
        </w:rPr>
        <w:pPrChange w:id="845" w:author="wpoch" w:date="2010-10-13T19:08:00Z">
          <w:pPr>
            <w:pStyle w:val="Heading1"/>
            <w:pageBreakBefore w:val="0"/>
          </w:pPr>
        </w:pPrChange>
      </w:pPr>
      <w:r w:rsidRPr="009F7703">
        <w:rPr>
          <w:smallCaps w:val="0"/>
          <w:sz w:val="22"/>
          <w:szCs w:val="22"/>
          <w:highlight w:val="yellow"/>
        </w:rPr>
        <w:lastRenderedPageBreak/>
        <w:t>Actitud: Indica el estudio de la actitud del consumidor frente al producto</w:t>
      </w:r>
      <w:r w:rsidR="009F7703" w:rsidRPr="009F7703">
        <w:rPr>
          <w:smallCaps w:val="0"/>
          <w:sz w:val="22"/>
          <w:szCs w:val="22"/>
          <w:highlight w:val="yellow"/>
        </w:rPr>
        <w:t>. Hay que seguir muy de cerca las primeras solicitudes y su satisfacción con el mismo.</w:t>
      </w:r>
    </w:p>
    <w:p w:rsidR="00226B08" w:rsidRDefault="00226B08" w:rsidP="00D1238C">
      <w:pPr>
        <w:pStyle w:val="Heading2"/>
        <w:rPr>
          <w:ins w:id="846" w:author="wpoch" w:date="2010-10-13T19:08:00Z"/>
        </w:rPr>
      </w:pPr>
      <w:ins w:id="847" w:author="wpoch" w:date="2010-10-13T19:07:00Z">
        <w:r>
          <w:t xml:space="preserve">B </w:t>
        </w:r>
      </w:ins>
      <w:ins w:id="848" w:author="wpoch" w:date="2010-10-13T19:08:00Z">
        <w:r>
          <w:t>–</w:t>
        </w:r>
      </w:ins>
      <w:ins w:id="849" w:author="wpoch" w:date="2010-10-13T19:07:00Z">
        <w:r>
          <w:t xml:space="preserve"> Precio</w:t>
        </w:r>
      </w:ins>
      <w:bookmarkEnd w:id="844"/>
    </w:p>
    <w:p w:rsidR="00226B08" w:rsidRPr="00D41C67" w:rsidRDefault="00226B08">
      <w:pPr>
        <w:rPr>
          <w:ins w:id="850" w:author="wpoch" w:date="2010-10-13T18:52:00Z"/>
        </w:rPr>
        <w:pPrChange w:id="851" w:author="wpoch" w:date="2010-10-13T19:08:00Z">
          <w:pPr>
            <w:pStyle w:val="Heading1"/>
            <w:pageBreakBefore w:val="0"/>
          </w:pPr>
        </w:pPrChange>
      </w:pPr>
      <w:ins w:id="852" w:author="wpoch" w:date="2010-10-13T19:08:00Z">
        <w:r>
          <w:t xml:space="preserve">Debido al posicionamiento que buscamos dentro del grupo de 4to lugar y conquistar nichos de </w:t>
        </w:r>
        <w:proofErr w:type="gramStart"/>
        <w:r>
          <w:t>mercado</w:t>
        </w:r>
        <w:proofErr w:type="gramEnd"/>
        <w:r>
          <w:t>, se va a adoptar una estrategia de precios activa de precios altos. Donde los consumidores van a obtener un producto de gran calidad, diferente a los de la competencia. Aquí  la diferenciación la hará el sistema de gestión de turnos online, algo con lo que ninguna otra clínica cuenta.</w:t>
        </w:r>
      </w:ins>
    </w:p>
    <w:p w:rsidR="006A31D3" w:rsidDel="00E72281" w:rsidRDefault="00E72281">
      <w:pPr>
        <w:jc w:val="center"/>
        <w:rPr>
          <w:del w:id="853" w:author="wpoch" w:date="2010-10-13T18:47:00Z"/>
        </w:rPr>
        <w:pPrChange w:id="854" w:author="wpoch" w:date="2010-10-13T19:04:00Z">
          <w:pPr>
            <w:pStyle w:val="Heading1"/>
            <w:pageBreakBefore w:val="0"/>
          </w:pPr>
        </w:pPrChange>
      </w:pPr>
      <w:ins w:id="855" w:author="wpoch" w:date="2010-10-13T19:04:00Z">
        <w:r w:rsidRPr="00D41C67">
          <w:rPr>
            <w:noProof/>
            <w:lang w:val="en-US" w:bidi="ar-SA"/>
          </w:rPr>
          <w:drawing>
            <wp:inline distT="0" distB="0" distL="0" distR="0" wp14:anchorId="25442348" wp14:editId="420A4EDB">
              <wp:extent cx="5038725" cy="2286000"/>
              <wp:effectExtent l="19050" t="0" r="9525" b="0"/>
              <wp:docPr id="11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srcRect/>
                      <a:stretch>
                        <a:fillRect/>
                      </a:stretch>
                    </pic:blipFill>
                    <pic:spPr bwMode="auto">
                      <a:xfrm>
                        <a:off x="0" y="0"/>
                        <a:ext cx="5038725" cy="2286000"/>
                      </a:xfrm>
                      <a:prstGeom prst="rect">
                        <a:avLst/>
                      </a:prstGeom>
                      <a:noFill/>
                      <a:ln w="9525">
                        <a:noFill/>
                        <a:miter lim="800000"/>
                        <a:headEnd/>
                        <a:tailEnd/>
                      </a:ln>
                    </pic:spPr>
                  </pic:pic>
                </a:graphicData>
              </a:graphic>
            </wp:inline>
          </w:drawing>
        </w:r>
      </w:ins>
    </w:p>
    <w:p w:rsidR="00E72281" w:rsidRPr="00D41C67" w:rsidRDefault="00E72281">
      <w:pPr>
        <w:jc w:val="center"/>
        <w:rPr>
          <w:ins w:id="856" w:author="wpoch" w:date="2010-10-13T19:04:00Z"/>
        </w:rPr>
        <w:pPrChange w:id="857" w:author="wpoch" w:date="2010-10-13T19:04:00Z">
          <w:pPr>
            <w:pStyle w:val="Heading1"/>
            <w:pageBreakBefore w:val="0"/>
          </w:pPr>
        </w:pPrChange>
      </w:pPr>
    </w:p>
    <w:p w:rsidR="00226B08" w:rsidRDefault="006B1F57">
      <w:pPr>
        <w:jc w:val="left"/>
        <w:rPr>
          <w:ins w:id="858" w:author="wpoch" w:date="2010-10-13T19:10:00Z"/>
        </w:rPr>
        <w:pPrChange w:id="859" w:author="wpoch" w:date="2010-10-13T19:09:00Z">
          <w:pPr>
            <w:pStyle w:val="Heading1"/>
          </w:pPr>
        </w:pPrChange>
      </w:pPr>
      <w:del w:id="860" w:author="wpoch" w:date="2010-10-13T19:02:00Z">
        <w:r w:rsidRPr="00D41C67">
          <w:rPr>
            <w:noProof/>
            <w:lang w:val="en-US" w:bidi="ar-SA"/>
          </w:rPr>
          <mc:AlternateContent>
            <mc:Choice Requires="wps">
              <w:drawing>
                <wp:anchor distT="0" distB="0" distL="114300" distR="114300" simplePos="0" relativeHeight="251658240" behindDoc="0" locked="0" layoutInCell="1" allowOverlap="1">
                  <wp:simplePos x="0" y="0"/>
                  <wp:positionH relativeFrom="column">
                    <wp:posOffset>3657600</wp:posOffset>
                  </wp:positionH>
                  <wp:positionV relativeFrom="paragraph">
                    <wp:posOffset>346710</wp:posOffset>
                  </wp:positionV>
                  <wp:extent cx="2513330" cy="988695"/>
                  <wp:effectExtent l="9525" t="5715" r="10795" b="5715"/>
                  <wp:wrapNone/>
                  <wp:docPr id="40"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3330" cy="988695"/>
                          </a:xfrm>
                          <a:prstGeom prst="rect">
                            <a:avLst/>
                          </a:prstGeom>
                          <a:solidFill>
                            <a:srgbClr val="FFFFFF"/>
                          </a:solidFill>
                          <a:ln w="9525">
                            <a:solidFill>
                              <a:srgbClr val="000000"/>
                            </a:solidFill>
                            <a:miter lim="800000"/>
                            <a:headEnd/>
                            <a:tailEnd/>
                          </a:ln>
                        </wps:spPr>
                        <wps:txbx>
                          <w:txbxContent>
                            <w:p w:rsidR="00D41C67" w:rsidRDefault="00D41C67">
                              <w:pPr>
                                <w:pStyle w:val="ListParagraph"/>
                                <w:numPr>
                                  <w:ilvl w:val="0"/>
                                  <w:numId w:val="45"/>
                                </w:numPr>
                                <w:rPr>
                                  <w:ins w:id="861" w:author="wpoch" w:date="2010-10-13T19:01:00Z"/>
                                </w:rPr>
                                <w:pPrChange w:id="862" w:author="wpoch" w:date="2010-10-13T18:59:00Z">
                                  <w:pPr/>
                                </w:pPrChange>
                              </w:pPr>
                              <w:ins w:id="863" w:author="wpoch" w:date="2010-10-13T19:01:00Z">
                                <w:r>
                                  <w:t>Mercados Pequeños</w:t>
                                </w:r>
                              </w:ins>
                            </w:p>
                            <w:p w:rsidR="00D41C67" w:rsidRDefault="00D41C67">
                              <w:pPr>
                                <w:pStyle w:val="ListParagraph"/>
                                <w:numPr>
                                  <w:ilvl w:val="0"/>
                                  <w:numId w:val="45"/>
                                </w:numPr>
                                <w:pPrChange w:id="864" w:author="wpoch" w:date="2010-10-13T18:59:00Z">
                                  <w:pPr/>
                                </w:pPrChange>
                              </w:pPr>
                              <w:proofErr w:type="spellStart"/>
                              <w:ins w:id="865" w:author="wpoch" w:date="2010-10-13T19:02:00Z">
                                <w:r>
                                  <w:t>roductos</w:t>
                                </w:r>
                                <w:proofErr w:type="spellEnd"/>
                                <w:r>
                                  <w:t xml:space="preserve"> De Alta</w:t>
                                </w:r>
                              </w:ins>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 o:spid="_x0000_s1032" style="position:absolute;margin-left:4in;margin-top:27.3pt;width:197.9pt;height:77.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">
                  <v:textbox>
                    <w:txbxContent>
                      <w:p w:rsidR="00D41C67" w:rsidRDefault="00D41C67">
                        <w:pPr>
                          <w:pStyle w:val="ListParagraph"/>
                          <w:numPr>
                            <w:ilvl w:val="0"/>
                            <w:numId w:val="45"/>
                          </w:numPr>
                          <w:rPr>
                            <w:ins w:id="866" w:author="wpoch" w:date="2010-10-13T19:01:00Z"/>
                          </w:rPr>
                          <w:pPrChange w:id="867" w:author="wpoch" w:date="2010-10-13T18:59:00Z">
                            <w:pPr/>
                          </w:pPrChange>
                        </w:pPr>
                        <w:ins w:id="868" w:author="wpoch" w:date="2010-10-13T19:01:00Z">
                          <w:r>
                            <w:t>Mercados Pequeños</w:t>
                          </w:r>
                        </w:ins>
                      </w:p>
                      <w:p w:rsidR="00D41C67" w:rsidRDefault="00D41C67">
                        <w:pPr>
                          <w:pStyle w:val="ListParagraph"/>
                          <w:numPr>
                            <w:ilvl w:val="0"/>
                            <w:numId w:val="45"/>
                          </w:numPr>
                          <w:pPrChange w:id="869" w:author="wpoch" w:date="2010-10-13T18:59:00Z">
                            <w:pPr/>
                          </w:pPrChange>
                        </w:pPr>
                        <w:proofErr w:type="spellStart"/>
                        <w:ins w:id="870" w:author="wpoch" w:date="2010-10-13T19:02:00Z">
                          <w:r>
                            <w:t>roductos</w:t>
                          </w:r>
                          <w:proofErr w:type="spellEnd"/>
                          <w:r>
                            <w:t xml:space="preserve"> De Alta</w:t>
                          </w:r>
                        </w:ins>
                      </w:p>
                    </w:txbxContent>
                  </v:textbox>
                </v:rect>
              </w:pict>
            </mc:Fallback>
          </mc:AlternateContent>
        </w:r>
      </w:del>
      <w:ins w:id="871" w:author="wpoch" w:date="2010-10-13T19:09:00Z">
        <w:r w:rsidR="00226B08">
          <w:t>Debido a restricciones legales los profesionales que atiendan por obras sociales no van a cobrar ningún tipo de plus a los pacientes.</w:t>
        </w:r>
      </w:ins>
      <w:ins w:id="872" w:author="wpoch" w:date="2010-10-13T19:10:00Z">
        <w:r w:rsidR="00226B08">
          <w:t xml:space="preserve"> Si bien esta práctica es ilegal es conocido públicamente que la mayoría de los profesionales de diversas clínicas operan de dicha forma.</w:t>
        </w:r>
      </w:ins>
    </w:p>
    <w:p w:rsidR="00D7150A" w:rsidRPr="00D41C67" w:rsidRDefault="00226B08" w:rsidP="00D7150A">
      <w:pPr>
        <w:jc w:val="left"/>
        <w:rPr>
          <w:ins w:id="873" w:author="wpoch" w:date="2010-10-13T18:49:00Z"/>
        </w:rPr>
      </w:pPr>
      <w:ins w:id="874" w:author="wpoch" w:date="2010-10-13T19:10:00Z">
        <w:r>
          <w:t>Así mismo a los pacientes que se atiendan sin obra social,</w:t>
        </w:r>
      </w:ins>
      <w:ins w:id="875" w:author="wpoch" w:date="2010-10-13T19:11:00Z">
        <w:r>
          <w:t xml:space="preserve"> o por obras sociales con las que la clínica no opera, se les </w:t>
        </w:r>
        <w:r w:rsidR="001865DA">
          <w:t xml:space="preserve">cobrará </w:t>
        </w:r>
      </w:ins>
      <w:ins w:id="876" w:author="wpoch" w:date="2010-10-13T19:12:00Z">
        <w:r w:rsidR="001865DA">
          <w:t>una</w:t>
        </w:r>
      </w:ins>
      <w:ins w:id="877" w:author="wpoch" w:date="2010-10-13T19:11:00Z">
        <w:r w:rsidR="001865DA">
          <w:t xml:space="preserve"> suma que esté de acuerdo a los valores del mercado. Se toma como </w:t>
        </w:r>
      </w:ins>
      <w:ins w:id="878" w:author="wpoch" w:date="2010-10-13T19:12:00Z">
        <w:r w:rsidR="001865DA">
          <w:t>primera</w:t>
        </w:r>
      </w:ins>
      <w:ins w:id="879" w:author="wpoch" w:date="2010-10-13T19:11:00Z">
        <w:r w:rsidR="001865DA">
          <w:t xml:space="preserve"> opci</w:t>
        </w:r>
      </w:ins>
      <w:ins w:id="880" w:author="wpoch" w:date="2010-10-13T19:12:00Z">
        <w:r w:rsidR="001865DA">
          <w:t xml:space="preserve">ón </w:t>
        </w:r>
      </w:ins>
      <w:ins w:id="881" w:author="wpoch" w:date="2010-10-13T19:14:00Z">
        <w:r w:rsidR="001865DA">
          <w:t xml:space="preserve">un canon </w:t>
        </w:r>
      </w:ins>
      <w:ins w:id="882" w:author="wpoch" w:date="2010-10-13T19:12:00Z">
        <w:r w:rsidR="001865DA">
          <w:t xml:space="preserve">de $150 pesos el turno. </w:t>
        </w:r>
      </w:ins>
      <w:ins w:id="883" w:author="wpoch" w:date="2010-10-13T19:09:00Z">
        <w:r w:rsidDel="00E72281">
          <w:t xml:space="preserve"> </w:t>
        </w:r>
      </w:ins>
      <w:ins w:id="884" w:author="wpoch" w:date="2010-10-13T19:13:00Z">
        <w:r w:rsidR="001865DA">
          <w:t>Siendo este un valor general que fija el directorio de la clínica para todos los profesionales de la misma. De esta forma se equiparan los servicios de todos los profesionales. El directorio</w:t>
        </w:r>
      </w:ins>
      <w:ins w:id="885" w:author="wpoch" w:date="2010-10-13T19:14:00Z">
        <w:r w:rsidR="001865DA">
          <w:t xml:space="preserve"> reverá este canon cada 3 meses debido a la tendencia inflacionaria del país, para su oportuno ajuste.</w:t>
        </w:r>
        <w:r w:rsidR="001865DA" w:rsidDel="00E72281">
          <w:t xml:space="preserve"> </w:t>
        </w:r>
      </w:ins>
      <w:del w:id="886" w:author="wpoch" w:date="2010-10-13T19:02:00Z">
        <w:r w:rsidR="006B1F57" w:rsidRPr="00D41C67">
          <w:rPr>
            <w:noProof/>
            <w:lang w:val="en-US" w:bidi="ar-SA"/>
          </w:rPr>
          <mc:AlternateContent>
            <mc:Choice Requires="wps">
              <w:drawing>
                <wp:inline distT="0" distB="0" distL="0" distR="0">
                  <wp:extent cx="5943600" cy="3562350"/>
                  <wp:effectExtent l="0" t="0" r="0" b="0"/>
                  <wp:docPr id="39" name="AutoShap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3600" cy="356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6" o:spid="_x0000_s1026" style="width:468pt;height:2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" filled="f" stroked="f">
                  <o:lock v:ext="edit" aspectratio="t"/>
                  <w10:anchorlock/>
                </v:rect>
              </w:pict>
            </mc:Fallback>
          </mc:AlternateContent>
        </w:r>
      </w:del>
    </w:p>
    <w:p w:rsidR="00816F4E" w:rsidRPr="00BB3890" w:rsidRDefault="00816F4E">
      <w:pPr>
        <w:rPr>
          <w:ins w:id="887" w:author="Walter Poch" w:date="2010-10-12T19:56:00Z"/>
          <w:rPrChange w:id="888" w:author="Walter Poch" w:date="2010-10-12T19:59:00Z">
            <w:rPr>
              <w:ins w:id="889" w:author="Walter Poch" w:date="2010-10-12T19:56:00Z"/>
              <w:rFonts w:eastAsia="Times New Roman"/>
            </w:rPr>
          </w:rPrChange>
        </w:rPr>
        <w:pPrChange w:id="890" w:author="Walter Poch" w:date="2010-10-12T21:09:00Z">
          <w:pPr>
            <w:pStyle w:val="Heading1"/>
          </w:pPr>
        </w:pPrChange>
      </w:pPr>
    </w:p>
    <w:p w:rsidR="00257B24" w:rsidRPr="00BB3890" w:rsidRDefault="00D822A9" w:rsidP="00257B24">
      <w:pPr>
        <w:pStyle w:val="Heading1"/>
        <w:rPr>
          <w:rFonts w:eastAsia="Times New Roman"/>
        </w:rPr>
      </w:pPr>
      <w:bookmarkStart w:id="891" w:name="_Toc274760681"/>
      <w:r w:rsidRPr="00BB3890">
        <w:rPr>
          <w:rFonts w:eastAsia="Times New Roman"/>
        </w:rPr>
        <w:lastRenderedPageBreak/>
        <w:t>A</w:t>
      </w:r>
      <w:r w:rsidR="00257B24" w:rsidRPr="00BB3890">
        <w:rPr>
          <w:rFonts w:eastAsia="Times New Roman"/>
        </w:rPr>
        <w:t xml:space="preserve"> – Anexos</w:t>
      </w:r>
      <w:bookmarkEnd w:id="891"/>
    </w:p>
    <w:p w:rsidR="00D822A9" w:rsidRPr="00BB3890" w:rsidRDefault="00D822A9">
      <w:pPr>
        <w:spacing w:after="200"/>
        <w:jc w:val="left"/>
        <w:rPr>
          <w:smallCaps/>
          <w:sz w:val="28"/>
          <w:szCs w:val="28"/>
        </w:rPr>
      </w:pPr>
      <w:r w:rsidRPr="00BB3890">
        <w:rPr>
          <w:rPrChange w:id="892" w:author="Walter Poch" w:date="2010-10-12T19:57:00Z">
            <w:rPr>
              <w:smallCaps/>
              <w:spacing w:val="5"/>
              <w:sz w:val="36"/>
              <w:szCs w:val="36"/>
            </w:rPr>
          </w:rPrChange>
        </w:rPr>
        <w:br w:type="page"/>
      </w:r>
    </w:p>
    <w:p w:rsidR="00D822A9" w:rsidRPr="00BB3890" w:rsidRDefault="00D822A9" w:rsidP="00257B24">
      <w:pPr>
        <w:pStyle w:val="Heading2"/>
        <w:sectPr w:rsidR="00D822A9" w:rsidRPr="00BB3890" w:rsidSect="00AB5362">
          <w:pgSz w:w="12240" w:h="15840"/>
          <w:pgMar w:top="1440" w:right="1440" w:bottom="1440" w:left="1440" w:header="720" w:footer="576" w:gutter="0"/>
          <w:cols w:space="720"/>
          <w:docGrid w:linePitch="360"/>
        </w:sectPr>
      </w:pPr>
    </w:p>
    <w:p w:rsidR="00257B24" w:rsidRPr="00BB3890" w:rsidRDefault="00D822A9" w:rsidP="00257B24">
      <w:pPr>
        <w:pStyle w:val="Heading2"/>
      </w:pPr>
      <w:bookmarkStart w:id="893" w:name="_Toc274760682"/>
      <w:r w:rsidRPr="00BB3890">
        <w:rPr>
          <w:rPrChange w:id="894" w:author="Walter Poch" w:date="2010-10-12T19:57:00Z">
            <w:rPr>
              <w:spacing w:val="5"/>
              <w:sz w:val="36"/>
              <w:szCs w:val="36"/>
            </w:rPr>
          </w:rPrChange>
        </w:rPr>
        <w:lastRenderedPageBreak/>
        <w:t xml:space="preserve">A.1 - </w:t>
      </w:r>
      <w:r w:rsidR="00257B24" w:rsidRPr="00BB3890">
        <w:rPr>
          <w:rPrChange w:id="895" w:author="Walter Poch" w:date="2010-10-12T19:57:00Z">
            <w:rPr>
              <w:spacing w:val="5"/>
              <w:sz w:val="36"/>
              <w:szCs w:val="36"/>
            </w:rPr>
          </w:rPrChange>
        </w:rPr>
        <w:t xml:space="preserve">Plano </w:t>
      </w:r>
      <w:proofErr w:type="spellStart"/>
      <w:r w:rsidR="00257B24" w:rsidRPr="00BB3890">
        <w:rPr>
          <w:rPrChange w:id="896" w:author="Walter Poch" w:date="2010-10-12T19:57:00Z">
            <w:rPr>
              <w:spacing w:val="5"/>
              <w:sz w:val="36"/>
              <w:szCs w:val="36"/>
            </w:rPr>
          </w:rPrChange>
        </w:rPr>
        <w:t>CeMI</w:t>
      </w:r>
      <w:bookmarkEnd w:id="893"/>
      <w:proofErr w:type="spellEnd"/>
    </w:p>
    <w:p w:rsidR="00257B24" w:rsidRPr="00BB3890" w:rsidRDefault="00257B24" w:rsidP="00257B24">
      <w:r w:rsidRPr="00BB3890">
        <w:rPr>
          <w:noProof/>
          <w:lang w:val="en-US" w:bidi="ar-SA"/>
          <w:rPrChange w:id="897" w:author="Unknown">
            <w:rPr>
              <w:smallCaps/>
              <w:noProof/>
              <w:spacing w:val="5"/>
              <w:sz w:val="36"/>
              <w:szCs w:val="36"/>
              <w:lang w:val="en-US" w:bidi="ar-SA"/>
            </w:rPr>
          </w:rPrChange>
        </w:rPr>
        <w:drawing>
          <wp:inline distT="0" distB="0" distL="0" distR="0" wp14:anchorId="635DF1DF" wp14:editId="2614E722">
            <wp:extent cx="8797120" cy="41513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rot="10800000">
                      <a:off x="0" y="0"/>
                      <a:ext cx="8805941" cy="4155539"/>
                    </a:xfrm>
                    <a:prstGeom prst="rect">
                      <a:avLst/>
                    </a:prstGeom>
                  </pic:spPr>
                </pic:pic>
              </a:graphicData>
            </a:graphic>
          </wp:inline>
        </w:drawing>
      </w:r>
    </w:p>
    <w:p w:rsidR="00D822A9" w:rsidRPr="00BB3890" w:rsidRDefault="00D822A9" w:rsidP="00257B24">
      <w:pPr>
        <w:sectPr w:rsidR="00D822A9" w:rsidRPr="00BB3890" w:rsidSect="00D822A9">
          <w:pgSz w:w="15840" w:h="12240" w:orient="landscape"/>
          <w:pgMar w:top="1440" w:right="1440" w:bottom="1440" w:left="1440" w:header="720" w:footer="576" w:gutter="0"/>
          <w:cols w:space="720"/>
          <w:docGrid w:linePitch="360"/>
        </w:sectPr>
      </w:pPr>
    </w:p>
    <w:p w:rsidR="00DB6E57" w:rsidRPr="00EA7CDC" w:rsidRDefault="00DB6E57">
      <w:pPr>
        <w:pStyle w:val="Heading2"/>
        <w:rPr>
          <w:ins w:id="898" w:author="Nombre de usuario" w:date="2010-07-20T09:06:00Z"/>
        </w:rPr>
        <w:pPrChange w:id="899" w:author="Nombre de usuario" w:date="2010-07-20T09:08:00Z">
          <w:pPr/>
        </w:pPrChange>
      </w:pPr>
      <w:bookmarkStart w:id="900" w:name="_Toc274760683"/>
      <w:ins w:id="901" w:author="Nombre de usuario" w:date="2010-07-20T09:06:00Z">
        <w:r w:rsidRPr="006A31D3">
          <w:lastRenderedPageBreak/>
          <w:t>A.2 –</w:t>
        </w:r>
        <w:bookmarkEnd w:id="900"/>
        <w:r w:rsidRPr="006A31D3">
          <w:t xml:space="preserve"> </w:t>
        </w:r>
      </w:ins>
    </w:p>
    <w:p w:rsidR="00DB6E57" w:rsidRPr="00BB3890" w:rsidRDefault="00DB6E57">
      <w:pPr>
        <w:rPr>
          <w:ins w:id="902" w:author="Nombre de usuario" w:date="2010-07-20T09:08:00Z"/>
          <w:rFonts w:ascii="Arial" w:hAnsi="Arial" w:cs="Arial"/>
          <w:b/>
          <w:bCs/>
          <w:noProof/>
          <w:color w:val="999999"/>
          <w:sz w:val="20"/>
          <w:szCs w:val="20"/>
          <w:lang w:bidi="ar-SA"/>
          <w:rPrChange w:id="903" w:author="Walter Poch" w:date="2010-10-12T19:57:00Z">
            <w:rPr>
              <w:ins w:id="904" w:author="Nombre de usuario" w:date="2010-07-20T09:08:00Z"/>
              <w:rFonts w:ascii="Arial" w:hAnsi="Arial" w:cs="Arial"/>
              <w:b/>
              <w:bCs/>
              <w:noProof/>
              <w:color w:val="999999"/>
              <w:sz w:val="20"/>
              <w:szCs w:val="20"/>
              <w:lang w:val="es-ES" w:bidi="ar-SA"/>
            </w:rPr>
          </w:rPrChange>
        </w:rPr>
        <w:pPrChange w:id="905" w:author="Nombre de usuario" w:date="2010-07-20T09:08:00Z">
          <w:pPr>
            <w:pStyle w:val="Heading1"/>
            <w:shd w:val="clear" w:color="auto" w:fill="FFFFFF"/>
            <w:spacing w:before="0"/>
          </w:pPr>
        </w:pPrChange>
      </w:pPr>
      <w:ins w:id="906" w:author="Nombre de usuario" w:date="2010-07-20T09:08:00Z">
        <w:r w:rsidRPr="00BB3890">
          <w:rPr>
            <w:rPrChange w:id="907" w:author="Walter Poch" w:date="2010-10-12T19:57:00Z">
              <w:rPr>
                <w:smallCaps w:val="0"/>
                <w:lang w:val="es-ES"/>
              </w:rPr>
            </w:rPrChange>
          </w:rPr>
          <w:fldChar w:fldCharType="begin"/>
        </w:r>
        <w:r w:rsidRPr="00BB3890">
          <w:rPr>
            <w:rPrChange w:id="908" w:author="Walter Poch" w:date="2010-10-12T19:57:00Z">
              <w:rPr>
                <w:smallCaps w:val="0"/>
                <w:lang w:val="es-ES"/>
              </w:rPr>
            </w:rPrChange>
          </w:rPr>
          <w:instrText xml:space="preserve"> HYPERLINK "http://www.ieco.clarin.com/empresas/Salud-privada-sociales-medicina-Argentina_0_148200003.html" </w:instrText>
        </w:r>
        <w:r w:rsidRPr="00BB3890">
          <w:rPr>
            <w:rPrChange w:id="909" w:author="Walter Poch" w:date="2010-10-12T19:57:00Z">
              <w:rPr>
                <w:smallCaps w:val="0"/>
                <w:lang w:val="es-ES"/>
              </w:rPr>
            </w:rPrChange>
          </w:rPr>
          <w:fldChar w:fldCharType="separate"/>
        </w:r>
        <w:r w:rsidRPr="00BB3890">
          <w:rPr>
            <w:rStyle w:val="Hyperlink"/>
            <w:rPrChange w:id="910" w:author="Walter Poch" w:date="2010-10-12T19:57:00Z">
              <w:rPr>
                <w:rStyle w:val="Hyperlink"/>
              </w:rPr>
            </w:rPrChange>
          </w:rPr>
          <w:t>http://www.ieco.clarin.com/empresas/Salud-privada-sociales-medicina-Argentina_0_148200003.html</w:t>
        </w:r>
        <w:r w:rsidRPr="00BB3890">
          <w:rPr>
            <w:rPrChange w:id="911" w:author="Walter Poch" w:date="2010-10-12T19:57:00Z">
              <w:rPr>
                <w:smallCaps w:val="0"/>
                <w:lang w:val="es-ES"/>
              </w:rPr>
            </w:rPrChange>
          </w:rPr>
          <w:fldChar w:fldCharType="end"/>
        </w:r>
      </w:ins>
    </w:p>
    <w:p w:rsidR="00DB6E57" w:rsidRPr="006A31D3" w:rsidRDefault="00DB6E57">
      <w:pPr>
        <w:rPr>
          <w:ins w:id="912" w:author="Nombre de usuario" w:date="2010-07-20T09:07:00Z"/>
          <w:rFonts w:ascii="Arial" w:hAnsi="Arial" w:cs="Arial"/>
          <w:color w:val="999999"/>
          <w:sz w:val="20"/>
          <w:szCs w:val="20"/>
        </w:rPr>
        <w:pPrChange w:id="913" w:author="Nombre de usuario" w:date="2010-07-20T09:08:00Z">
          <w:pPr>
            <w:pStyle w:val="Heading1"/>
            <w:shd w:val="clear" w:color="auto" w:fill="FFFFFF"/>
            <w:spacing w:before="0"/>
          </w:pPr>
        </w:pPrChange>
      </w:pPr>
      <w:ins w:id="914" w:author="Nombre de usuario" w:date="2010-07-20T09:07:00Z">
        <w:r w:rsidRPr="00BB3890">
          <w:rPr>
            <w:rFonts w:ascii="Arial" w:hAnsi="Arial" w:cs="Arial"/>
            <w:b/>
            <w:bCs/>
            <w:noProof/>
            <w:color w:val="999999"/>
            <w:sz w:val="20"/>
            <w:szCs w:val="20"/>
            <w:lang w:val="en-US" w:bidi="ar-SA"/>
            <w:rPrChange w:id="915" w:author="Unknown">
              <w:rPr>
                <w:noProof/>
                <w:lang w:val="en-US" w:bidi="ar-SA"/>
              </w:rPr>
            </w:rPrChange>
          </w:rPr>
          <w:drawing>
            <wp:inline distT="0" distB="0" distL="0" distR="0" wp14:anchorId="0AF3C524" wp14:editId="44DEBBFC">
              <wp:extent cx="1810385" cy="850265"/>
              <wp:effectExtent l="0" t="0" r="0" b="0"/>
              <wp:docPr id="30" name="Picture 30" descr="http://www.ieco.clarin.com/static/IECIeco/images/hd-home-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ieco.clarin.com/static/IECIeco/images/hd-home-logo.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noFill/>
                      </a:ln>
                    </pic:spPr>
                  </pic:pic>
                </a:graphicData>
              </a:graphic>
            </wp:inline>
          </w:drawing>
        </w:r>
      </w:ins>
    </w:p>
    <w:p w:rsidR="00DB6E57" w:rsidRPr="00BB3890" w:rsidRDefault="00DB6E57" w:rsidP="00DB6E57">
      <w:pPr>
        <w:pStyle w:val="NormalWeb"/>
        <w:shd w:val="clear" w:color="auto" w:fill="FFFFFF"/>
        <w:spacing w:before="0" w:beforeAutospacing="0" w:after="0" w:afterAutospacing="0"/>
        <w:rPr>
          <w:ins w:id="916" w:author="Nombre de usuario" w:date="2010-07-20T09:07:00Z"/>
          <w:rFonts w:ascii="Arial" w:hAnsi="Arial" w:cs="Arial"/>
          <w:color w:val="999999"/>
          <w:sz w:val="20"/>
          <w:szCs w:val="20"/>
        </w:rPr>
      </w:pPr>
      <w:ins w:id="917" w:author="Nombre de usuario" w:date="2010-07-20T09:07:00Z">
        <w:r w:rsidRPr="00BB3890">
          <w:rPr>
            <w:rFonts w:ascii="Arial" w:hAnsi="Arial" w:cs="Arial"/>
            <w:color w:val="999999"/>
            <w:sz w:val="20"/>
            <w:szCs w:val="20"/>
            <w:rPrChange w:id="918" w:author="Walter Poch" w:date="2010-10-12T19:57:00Z">
              <w:rPr>
                <w:rFonts w:ascii="Arial" w:eastAsiaTheme="majorEastAsia" w:hAnsi="Arial" w:cs="Arial"/>
                <w:smallCaps/>
                <w:color w:val="999999"/>
                <w:spacing w:val="5"/>
                <w:sz w:val="20"/>
                <w:szCs w:val="20"/>
                <w:lang w:bidi="en-US"/>
              </w:rPr>
            </w:rPrChange>
          </w:rPr>
          <w:t>Domingo 11 jul 2010</w:t>
        </w:r>
      </w:ins>
    </w:p>
    <w:p w:rsidR="00DB6E57" w:rsidRPr="00BB3890" w:rsidRDefault="00DB6E57" w:rsidP="00DB6E57">
      <w:pPr>
        <w:pStyle w:val="version"/>
        <w:shd w:val="clear" w:color="auto" w:fill="FFFFFF"/>
        <w:spacing w:before="0" w:beforeAutospacing="0" w:after="0" w:afterAutospacing="0"/>
        <w:rPr>
          <w:ins w:id="919" w:author="Nombre de usuario" w:date="2010-07-20T09:07:00Z"/>
          <w:rFonts w:ascii="Arial" w:hAnsi="Arial" w:cs="Arial"/>
          <w:color w:val="000000"/>
          <w:sz w:val="18"/>
          <w:szCs w:val="18"/>
        </w:rPr>
      </w:pPr>
      <w:ins w:id="920" w:author="Nombre de usuario" w:date="2010-07-20T09:07:00Z">
        <w:r w:rsidRPr="00BB3890">
          <w:rPr>
            <w:rFonts w:ascii="Arial" w:hAnsi="Arial" w:cs="Arial"/>
            <w:color w:val="000000"/>
            <w:sz w:val="18"/>
            <w:szCs w:val="18"/>
            <w:rPrChange w:id="921" w:author="Walter Poch" w:date="2010-10-12T19:57:00Z">
              <w:rPr>
                <w:rFonts w:ascii="Arial" w:eastAsiaTheme="majorEastAsia" w:hAnsi="Arial" w:cs="Arial"/>
                <w:smallCaps/>
                <w:color w:val="000000"/>
                <w:spacing w:val="5"/>
                <w:sz w:val="18"/>
                <w:szCs w:val="18"/>
                <w:lang w:bidi="en-US"/>
              </w:rPr>
            </w:rPrChange>
          </w:rPr>
          <w:t>Versión para imprimir</w:t>
        </w:r>
      </w:ins>
    </w:p>
    <w:p w:rsidR="00DB6E57" w:rsidRPr="00BB3890" w:rsidRDefault="00DB6E57">
      <w:pPr>
        <w:rPr>
          <w:ins w:id="922" w:author="Nombre de usuario" w:date="2010-07-20T09:07:00Z"/>
          <w:color w:val="919191"/>
          <w:rPrChange w:id="923" w:author="Walter Poch" w:date="2010-10-12T19:57:00Z">
            <w:rPr>
              <w:ins w:id="924" w:author="Nombre de usuario" w:date="2010-07-20T09:07:00Z"/>
              <w:rFonts w:ascii="Georgia" w:hAnsi="Georgia" w:cs="Arial"/>
              <w:caps/>
              <w:color w:val="919191"/>
              <w:sz w:val="33"/>
              <w:szCs w:val="33"/>
            </w:rPr>
          </w:rPrChange>
        </w:rPr>
        <w:pPrChange w:id="925" w:author="Nombre de usuario" w:date="2010-07-20T09:19:00Z">
          <w:pPr>
            <w:pStyle w:val="Heading3"/>
            <w:pBdr>
              <w:top w:val="single" w:sz="12" w:space="1" w:color="666666"/>
              <w:bottom w:val="single" w:sz="6" w:space="0" w:color="666666"/>
            </w:pBdr>
            <w:shd w:val="clear" w:color="auto" w:fill="FFFFFF"/>
            <w:spacing w:before="0"/>
          </w:pPr>
        </w:pPrChange>
      </w:pPr>
      <w:ins w:id="926" w:author="Nombre de usuario" w:date="2010-07-20T09:07:00Z">
        <w:r w:rsidRPr="00BB3890">
          <w:rPr>
            <w:rStyle w:val="Emphasis"/>
            <w:rFonts w:ascii="Georgia" w:hAnsi="Georgia" w:cs="Arial"/>
            <w:b w:val="0"/>
            <w:bCs w:val="0"/>
            <w:caps/>
            <w:color w:val="014B7C"/>
            <w:sz w:val="33"/>
            <w:szCs w:val="33"/>
          </w:rPr>
          <w:t>EMPRESAS Y NEGOCIOS</w:t>
        </w:r>
      </w:ins>
    </w:p>
    <w:p w:rsidR="00DB6E57" w:rsidRPr="00BB3890" w:rsidRDefault="00DB6E57" w:rsidP="00DB6E57">
      <w:pPr>
        <w:pStyle w:val="Heading4"/>
        <w:shd w:val="clear" w:color="auto" w:fill="FFFFFF"/>
        <w:spacing w:after="75" w:line="270" w:lineRule="atLeast"/>
        <w:rPr>
          <w:ins w:id="927" w:author="Nombre de usuario" w:date="2010-07-20T09:07:00Z"/>
          <w:rFonts w:ascii="Arial" w:hAnsi="Arial" w:cs="Arial"/>
          <w:b w:val="0"/>
          <w:bCs w:val="0"/>
          <w:caps/>
          <w:color w:val="666666"/>
          <w:sz w:val="21"/>
          <w:szCs w:val="21"/>
        </w:rPr>
      </w:pPr>
      <w:ins w:id="928" w:author="Nombre de usuario" w:date="2010-07-20T09:07:00Z">
        <w:r w:rsidRPr="00BB3890">
          <w:rPr>
            <w:rFonts w:ascii="Arial" w:hAnsi="Arial" w:cs="Arial"/>
            <w:b w:val="0"/>
            <w:bCs w:val="0"/>
            <w:caps/>
            <w:color w:val="666666"/>
            <w:sz w:val="21"/>
            <w:szCs w:val="21"/>
            <w:rPrChange w:id="929" w:author="Walter Poch" w:date="2010-10-12T19:57:00Z">
              <w:rPr>
                <w:rFonts w:ascii="Arial" w:hAnsi="Arial" w:cs="Arial"/>
                <w:b w:val="0"/>
                <w:bCs w:val="0"/>
                <w:i/>
                <w:iCs/>
                <w:caps/>
                <w:smallCaps/>
                <w:color w:val="666666"/>
                <w:sz w:val="21"/>
                <w:szCs w:val="21"/>
              </w:rPr>
            </w:rPrChange>
          </w:rPr>
          <w:t>SALUD</w:t>
        </w:r>
      </w:ins>
    </w:p>
    <w:p w:rsidR="00DB6E57" w:rsidRPr="00BB3890" w:rsidRDefault="00DB6E57" w:rsidP="00DB6E57">
      <w:pPr>
        <w:pStyle w:val="Heading2"/>
        <w:shd w:val="clear" w:color="auto" w:fill="FFFFFF"/>
        <w:spacing w:before="0" w:after="150" w:line="675" w:lineRule="atLeast"/>
        <w:rPr>
          <w:ins w:id="930" w:author="Nombre de usuario" w:date="2010-07-20T09:07:00Z"/>
          <w:rFonts w:ascii="Georgia" w:hAnsi="Georgia" w:cs="Arial"/>
          <w:b/>
          <w:bCs/>
          <w:color w:val="000000"/>
          <w:spacing w:val="-5"/>
          <w:sz w:val="62"/>
          <w:szCs w:val="62"/>
        </w:rPr>
      </w:pPr>
      <w:bookmarkStart w:id="931" w:name="_Toc274760684"/>
      <w:ins w:id="932" w:author="Nombre de usuario" w:date="2010-07-20T09:07:00Z">
        <w:r w:rsidRPr="00BB3890">
          <w:rPr>
            <w:rFonts w:ascii="Georgia" w:hAnsi="Georgia" w:cs="Arial"/>
            <w:b/>
            <w:bCs/>
            <w:color w:val="000000"/>
            <w:spacing w:val="-5"/>
            <w:sz w:val="62"/>
            <w:szCs w:val="62"/>
            <w:rPrChange w:id="933" w:author="Walter Poch" w:date="2010-10-12T19:57:00Z">
              <w:rPr>
                <w:rFonts w:ascii="Georgia" w:hAnsi="Georgia" w:cs="Arial"/>
                <w:b/>
                <w:bCs/>
                <w:i/>
                <w:iCs/>
                <w:color w:val="000000"/>
                <w:spacing w:val="-5"/>
                <w:sz w:val="62"/>
                <w:szCs w:val="62"/>
              </w:rPr>
            </w:rPrChange>
          </w:rPr>
          <w:t>Salud privada: obras sociales y medicina prepaga en Argentina</w:t>
        </w:r>
        <w:bookmarkEnd w:id="931"/>
      </w:ins>
    </w:p>
    <w:p w:rsidR="00DB6E57" w:rsidRPr="00BB3890" w:rsidRDefault="00DB6E57" w:rsidP="00DB6E57">
      <w:pPr>
        <w:pStyle w:val="NormalWeb"/>
        <w:shd w:val="clear" w:color="auto" w:fill="FFFFFF"/>
        <w:spacing w:before="0" w:beforeAutospacing="0" w:after="0" w:afterAutospacing="0"/>
        <w:rPr>
          <w:ins w:id="934" w:author="Nombre de usuario" w:date="2010-07-20T09:07:00Z"/>
          <w:rFonts w:ascii="Arial" w:hAnsi="Arial" w:cs="Arial"/>
          <w:color w:val="000000"/>
          <w:sz w:val="20"/>
          <w:szCs w:val="20"/>
        </w:rPr>
      </w:pPr>
      <w:ins w:id="935" w:author="Nombre de usuario" w:date="2010-07-20T09:07:00Z">
        <w:r w:rsidRPr="00BB3890">
          <w:rPr>
            <w:rStyle w:val="st48"/>
            <w:rFonts w:ascii="Arial" w:hAnsi="Arial" w:cs="Arial"/>
            <w:color w:val="000000"/>
            <w:rPrChange w:id="936" w:author="Walter Poch" w:date="2010-10-12T19:57:00Z">
              <w:rPr>
                <w:rStyle w:val="st48"/>
                <w:rFonts w:ascii="Arial" w:eastAsiaTheme="majorEastAsia" w:hAnsi="Arial" w:cs="Arial"/>
                <w:i/>
                <w:iCs/>
                <w:smallCaps/>
                <w:color w:val="000000"/>
                <w:spacing w:val="5"/>
                <w:sz w:val="26"/>
                <w:szCs w:val="26"/>
                <w:lang w:bidi="en-US"/>
              </w:rPr>
            </w:rPrChange>
          </w:rPr>
          <w:t>A diferencia de los países desarrollados, el sector privado de salud crece. Un sistema único con beneficios, costos y omisiones.</w:t>
        </w:r>
      </w:ins>
    </w:p>
    <w:p w:rsidR="00DB6E57" w:rsidRPr="00BB3890" w:rsidRDefault="00DB6E57" w:rsidP="00DB6E57">
      <w:pPr>
        <w:shd w:val="clear" w:color="auto" w:fill="FFFFFF"/>
        <w:spacing w:line="180" w:lineRule="atLeast"/>
        <w:rPr>
          <w:ins w:id="937" w:author="Nombre de usuario" w:date="2010-07-20T09:07:00Z"/>
          <w:rFonts w:ascii="Arial" w:hAnsi="Arial" w:cs="Arial"/>
          <w:color w:val="666666"/>
          <w:sz w:val="18"/>
          <w:szCs w:val="18"/>
        </w:rPr>
      </w:pPr>
      <w:proofErr w:type="spellStart"/>
      <w:ins w:id="938" w:author="Nombre de usuario" w:date="2010-07-20T09:07:00Z">
        <w:r w:rsidRPr="00BB3890">
          <w:rPr>
            <w:rFonts w:ascii="Arial" w:hAnsi="Arial" w:cs="Arial"/>
            <w:color w:val="666666"/>
            <w:sz w:val="18"/>
            <w:szCs w:val="18"/>
            <w:rPrChange w:id="939" w:author="Walter Poch" w:date="2010-10-12T19:57:00Z">
              <w:rPr>
                <w:rFonts w:ascii="Arial" w:hAnsi="Arial" w:cs="Arial"/>
                <w:i/>
                <w:iCs/>
                <w:smallCaps/>
                <w:color w:val="666666"/>
                <w:spacing w:val="5"/>
                <w:sz w:val="18"/>
                <w:szCs w:val="18"/>
              </w:rPr>
            </w:rPrChange>
          </w:rPr>
          <w:t>Por</w:t>
        </w:r>
        <w:r w:rsidRPr="00BB3890">
          <w:rPr>
            <w:rStyle w:val="Emphasis"/>
            <w:rFonts w:ascii="Arial" w:hAnsi="Arial" w:cs="Arial"/>
            <w:caps/>
            <w:color w:val="003366"/>
            <w:sz w:val="18"/>
            <w:szCs w:val="18"/>
            <w:rPrChange w:id="940" w:author="Walter Poch" w:date="2010-10-12T19:57:00Z">
              <w:rPr>
                <w:rStyle w:val="Emphasis"/>
                <w:rFonts w:ascii="Arial" w:hAnsi="Arial" w:cs="Arial"/>
                <w:i w:val="0"/>
                <w:iCs w:val="0"/>
                <w:caps/>
                <w:smallCaps/>
                <w:color w:val="003366"/>
                <w:sz w:val="18"/>
                <w:szCs w:val="18"/>
              </w:rPr>
            </w:rPrChange>
          </w:rPr>
          <w:t>ANAHÍ</w:t>
        </w:r>
        <w:proofErr w:type="spellEnd"/>
        <w:r w:rsidRPr="00BB3890">
          <w:rPr>
            <w:rStyle w:val="Emphasis"/>
            <w:rFonts w:ascii="Arial" w:hAnsi="Arial" w:cs="Arial"/>
            <w:caps/>
            <w:color w:val="003366"/>
            <w:sz w:val="18"/>
            <w:szCs w:val="18"/>
            <w:rPrChange w:id="941" w:author="Walter Poch" w:date="2010-10-12T19:57:00Z">
              <w:rPr>
                <w:rStyle w:val="Emphasis"/>
                <w:rFonts w:ascii="Arial" w:hAnsi="Arial" w:cs="Arial"/>
                <w:i w:val="0"/>
                <w:iCs w:val="0"/>
                <w:caps/>
                <w:smallCaps/>
                <w:color w:val="003366"/>
                <w:sz w:val="18"/>
                <w:szCs w:val="18"/>
              </w:rPr>
            </w:rPrChange>
          </w:rPr>
          <w:t xml:space="preserve"> ABELEDO</w:t>
        </w:r>
      </w:ins>
    </w:p>
    <w:p w:rsidR="00DB6E57" w:rsidRPr="00BB3890" w:rsidRDefault="00DB6E57" w:rsidP="00DB6E57">
      <w:pPr>
        <w:shd w:val="clear" w:color="auto" w:fill="FFFFFF"/>
        <w:spacing w:line="180" w:lineRule="atLeast"/>
        <w:ind w:left="720"/>
        <w:rPr>
          <w:ins w:id="942" w:author="Nombre de usuario" w:date="2010-07-20T09:07:00Z"/>
          <w:rFonts w:ascii="Arial" w:hAnsi="Arial" w:cs="Arial"/>
          <w:color w:val="666666"/>
          <w:sz w:val="18"/>
          <w:szCs w:val="18"/>
        </w:rPr>
      </w:pPr>
      <w:ins w:id="943" w:author="Nombre de usuario" w:date="2010-07-20T09:07:00Z">
        <w:r w:rsidRPr="00BB3890">
          <w:rPr>
            <w:rFonts w:ascii="Arial" w:hAnsi="Arial" w:cs="Arial"/>
            <w:color w:val="666666"/>
            <w:sz w:val="18"/>
            <w:szCs w:val="18"/>
            <w:rPrChange w:id="944" w:author="Walter Poch" w:date="2010-10-12T19:57:00Z">
              <w:rPr>
                <w:rFonts w:ascii="Arial" w:hAnsi="Arial" w:cs="Arial"/>
                <w:i/>
                <w:iCs/>
                <w:smallCaps/>
                <w:color w:val="666666"/>
                <w:spacing w:val="5"/>
                <w:sz w:val="18"/>
                <w:szCs w:val="18"/>
              </w:rPr>
            </w:rPrChange>
          </w:rPr>
          <w:t>ESPECIAL PARA CLARIN</w:t>
        </w:r>
      </w:ins>
    </w:p>
    <w:p w:rsidR="00DB6E57" w:rsidRPr="00BB3890" w:rsidRDefault="00DB6E57">
      <w:pPr>
        <w:pStyle w:val="NormalWeb"/>
        <w:shd w:val="clear" w:color="auto" w:fill="FFFFFF"/>
        <w:spacing w:before="0" w:beforeAutospacing="0" w:after="0" w:afterAutospacing="0" w:line="285" w:lineRule="atLeast"/>
        <w:rPr>
          <w:ins w:id="945" w:author="Nombre de usuario" w:date="2010-07-20T09:08:00Z"/>
          <w:rFonts w:ascii="Arial" w:hAnsi="Arial" w:cs="Arial"/>
          <w:color w:val="333333"/>
          <w:sz w:val="17"/>
          <w:szCs w:val="17"/>
          <w:rPrChange w:id="946" w:author="Walter Poch" w:date="2010-10-12T19:57:00Z">
            <w:rPr>
              <w:ins w:id="947" w:author="Nombre de usuario" w:date="2010-07-20T09:08:00Z"/>
              <w:rFonts w:ascii="Arial" w:hAnsi="Arial" w:cs="Arial"/>
              <w:color w:val="333333"/>
              <w:sz w:val="17"/>
              <w:szCs w:val="17"/>
              <w:lang w:val="es-ES"/>
            </w:rPr>
          </w:rPrChange>
        </w:rPr>
        <w:pPrChange w:id="948" w:author="Nombre de usuario" w:date="2010-07-20T09:07:00Z">
          <w:pPr>
            <w:numPr>
              <w:numId w:val="35"/>
            </w:numPr>
            <w:pBdr>
              <w:left w:val="single" w:sz="6" w:space="6" w:color="999999"/>
            </w:pBdr>
            <w:shd w:val="clear" w:color="auto" w:fill="FFFFFF"/>
            <w:tabs>
              <w:tab w:val="num" w:pos="720"/>
            </w:tabs>
            <w:spacing w:after="0" w:line="240" w:lineRule="atLeast"/>
            <w:ind w:left="720" w:hanging="360"/>
            <w:jc w:val="left"/>
          </w:pPr>
        </w:pPrChange>
      </w:pPr>
      <w:ins w:id="949" w:author="Nombre de usuario" w:date="2010-07-20T09:07:00Z">
        <w:r w:rsidRPr="006A31D3">
          <w:rPr>
            <w:rStyle w:val="st3391"/>
            <w:rFonts w:ascii="Arial" w:hAnsi="Arial" w:cs="Arial"/>
            <w:color w:val="333333"/>
            <w:sz w:val="21"/>
            <w:szCs w:val="21"/>
          </w:rPr>
          <w:t>A</w:t>
        </w:r>
        <w:r w:rsidRPr="00EA7CDC">
          <w:rPr>
            <w:rStyle w:val="apple-converted-space"/>
            <w:rFonts w:ascii="Arial" w:hAnsi="Arial" w:cs="Arial"/>
            <w:color w:val="333333"/>
            <w:sz w:val="21"/>
            <w:szCs w:val="21"/>
          </w:rPr>
          <w:t> </w:t>
        </w:r>
        <w:r w:rsidRPr="00D41C67">
          <w:rPr>
            <w:rStyle w:val="st5"/>
            <w:rFonts w:ascii="Arial" w:hAnsi="Arial" w:cs="Arial"/>
            <w:color w:val="333333"/>
            <w:sz w:val="21"/>
            <w:szCs w:val="21"/>
          </w:rPr>
          <w:t>contramano de la tendencia en los países más desarrollados, en la Argentina el sector privado de la salud crece sin prisa, pero sin pausa, en la captación de nuevos afiliados de la mano de las obras sociales, que actúan como principales financiadores y so</w:t>
        </w:r>
        <w:r w:rsidRPr="00BB3890">
          <w:rPr>
            <w:rStyle w:val="st5"/>
            <w:rFonts w:ascii="Arial" w:hAnsi="Arial" w:cs="Arial"/>
            <w:color w:val="333333"/>
            <w:sz w:val="21"/>
            <w:szCs w:val="21"/>
            <w:rPrChange w:id="950" w:author="Walter Poch" w:date="2010-10-12T19:57:00Z">
              <w:rPr>
                <w:rStyle w:val="st5"/>
                <w:rFonts w:ascii="Arial" w:hAnsi="Arial" w:cs="Arial"/>
                <w:color w:val="333333"/>
                <w:sz w:val="21"/>
                <w:szCs w:val="21"/>
              </w:rPr>
            </w:rPrChange>
          </w:rPr>
          <w:t>cios directos en muchos casos de las entidades prestadoras de servicios médicos.</w:t>
        </w:r>
        <w:r w:rsidRPr="00BB3890">
          <w:rPr>
            <w:rStyle w:val="apple-converted-space"/>
            <w:rFonts w:ascii="Arial" w:hAnsi="Arial" w:cs="Arial"/>
            <w:color w:val="333333"/>
            <w:sz w:val="21"/>
            <w:szCs w:val="21"/>
            <w:rPrChange w:id="951" w:author="Walter Poch" w:date="2010-10-12T19:57:00Z">
              <w:rPr>
                <w:rStyle w:val="apple-converted-space"/>
                <w:rFonts w:ascii="Arial" w:hAnsi="Arial" w:cs="Arial"/>
                <w:color w:val="333333"/>
                <w:sz w:val="21"/>
                <w:szCs w:val="21"/>
              </w:rPr>
            </w:rPrChange>
          </w:rPr>
          <w:t> </w:t>
        </w:r>
        <w:r w:rsidRPr="00BB3890">
          <w:rPr>
            <w:rFonts w:ascii="Arial" w:hAnsi="Arial" w:cs="Arial"/>
            <w:color w:val="333333"/>
            <w:sz w:val="21"/>
            <w:szCs w:val="21"/>
            <w:rPrChange w:id="952" w:author="Walter Poch" w:date="2010-10-12T19:57:00Z">
              <w:rPr>
                <w:rFonts w:ascii="Arial" w:hAnsi="Arial" w:cs="Arial"/>
                <w:color w:val="333333"/>
                <w:sz w:val="21"/>
                <w:szCs w:val="21"/>
              </w:rPr>
            </w:rPrChange>
          </w:rPr>
          <w:br/>
        </w:r>
        <w:r w:rsidRPr="00BB3890">
          <w:rPr>
            <w:rFonts w:ascii="Arial" w:hAnsi="Arial" w:cs="Arial"/>
            <w:color w:val="333333"/>
            <w:sz w:val="21"/>
            <w:szCs w:val="21"/>
            <w:rPrChange w:id="953" w:author="Walter Poch" w:date="2010-10-12T19:57:00Z">
              <w:rPr>
                <w:rFonts w:ascii="Arial" w:hAnsi="Arial" w:cs="Arial"/>
                <w:color w:val="333333"/>
                <w:sz w:val="21"/>
                <w:szCs w:val="21"/>
              </w:rPr>
            </w:rPrChange>
          </w:rPr>
          <w:br/>
        </w:r>
        <w:r w:rsidRPr="00BB3890">
          <w:rPr>
            <w:rStyle w:val="st5"/>
            <w:rFonts w:ascii="Arial" w:hAnsi="Arial" w:cs="Arial"/>
            <w:color w:val="333333"/>
            <w:sz w:val="21"/>
            <w:szCs w:val="21"/>
            <w:rPrChange w:id="954" w:author="Walter Poch" w:date="2010-10-12T19:57:00Z">
              <w:rPr>
                <w:rStyle w:val="st5"/>
                <w:rFonts w:ascii="Arial" w:hAnsi="Arial" w:cs="Arial"/>
                <w:color w:val="333333"/>
                <w:sz w:val="21"/>
                <w:szCs w:val="21"/>
              </w:rPr>
            </w:rPrChange>
          </w:rPr>
          <w:t>Pese a la expansión, el sector arrastra quejas y cuestionamientos hacia el sistema integral de salud argentino. Mientras el retraso en las tarifas (actualmente bajo control de la Secretaría de Comercio Interior) es el reclamo coyuntural más escuchado, el Programa Médico Obligatorio (PMO) es el blanco estratégico hacia donde se disparan las críticas.</w:t>
        </w:r>
        <w:r w:rsidRPr="00BB3890">
          <w:rPr>
            <w:rStyle w:val="apple-converted-space"/>
            <w:rFonts w:ascii="Arial" w:hAnsi="Arial" w:cs="Arial"/>
            <w:color w:val="333333"/>
            <w:sz w:val="21"/>
            <w:szCs w:val="21"/>
            <w:rPrChange w:id="955" w:author="Walter Poch" w:date="2010-10-12T19:57:00Z">
              <w:rPr>
                <w:rStyle w:val="apple-converted-space"/>
                <w:rFonts w:ascii="Arial" w:hAnsi="Arial" w:cs="Arial"/>
                <w:color w:val="333333"/>
                <w:sz w:val="21"/>
                <w:szCs w:val="21"/>
              </w:rPr>
            </w:rPrChange>
          </w:rPr>
          <w:t> </w:t>
        </w:r>
        <w:r w:rsidRPr="00BB3890">
          <w:rPr>
            <w:rFonts w:ascii="Arial" w:hAnsi="Arial" w:cs="Arial"/>
            <w:color w:val="333333"/>
            <w:sz w:val="21"/>
            <w:szCs w:val="21"/>
            <w:rPrChange w:id="956" w:author="Walter Poch" w:date="2010-10-12T19:57:00Z">
              <w:rPr>
                <w:rFonts w:ascii="Arial" w:hAnsi="Arial" w:cs="Arial"/>
                <w:color w:val="333333"/>
                <w:sz w:val="21"/>
                <w:szCs w:val="21"/>
              </w:rPr>
            </w:rPrChange>
          </w:rPr>
          <w:br/>
        </w:r>
        <w:r w:rsidRPr="00BB3890">
          <w:rPr>
            <w:rFonts w:ascii="Arial" w:hAnsi="Arial" w:cs="Arial"/>
            <w:color w:val="333333"/>
            <w:sz w:val="21"/>
            <w:szCs w:val="21"/>
            <w:rPrChange w:id="957" w:author="Walter Poch" w:date="2010-10-12T19:57:00Z">
              <w:rPr>
                <w:rFonts w:ascii="Arial" w:hAnsi="Arial" w:cs="Arial"/>
                <w:color w:val="333333"/>
                <w:sz w:val="21"/>
                <w:szCs w:val="21"/>
              </w:rPr>
            </w:rPrChange>
          </w:rPr>
          <w:br/>
        </w:r>
        <w:r w:rsidRPr="00BB3890">
          <w:rPr>
            <w:rStyle w:val="st5"/>
            <w:rFonts w:ascii="Arial" w:hAnsi="Arial" w:cs="Arial"/>
            <w:color w:val="333333"/>
            <w:sz w:val="21"/>
            <w:szCs w:val="21"/>
            <w:rPrChange w:id="958" w:author="Walter Poch" w:date="2010-10-12T19:57:00Z">
              <w:rPr>
                <w:rStyle w:val="st5"/>
                <w:rFonts w:ascii="Arial" w:hAnsi="Arial" w:cs="Arial"/>
                <w:color w:val="333333"/>
                <w:sz w:val="21"/>
                <w:szCs w:val="21"/>
              </w:rPr>
            </w:rPrChange>
          </w:rPr>
          <w:t>El sector privado de la salud local enlaza tres subsistemas. El mayor de ellos es el de las obras sociales sindicales nacionales y provinciales, con 14.513.956 y 6.291.186 afiliados, respectivamente, entre las cuales manejaron durante 2009 la cifra de $29.072 millones. Por otra parte el PAMI, siempre con los datos de 2009, atendió a 4.065.000 beneficiarios, jubilados y pensionados y movió $9.181 millones.</w:t>
        </w:r>
        <w:r w:rsidRPr="00BB3890">
          <w:rPr>
            <w:rStyle w:val="apple-converted-space"/>
            <w:rFonts w:ascii="Arial" w:hAnsi="Arial" w:cs="Arial"/>
            <w:color w:val="333333"/>
            <w:sz w:val="21"/>
            <w:szCs w:val="21"/>
            <w:rPrChange w:id="959" w:author="Walter Poch" w:date="2010-10-12T19:57:00Z">
              <w:rPr>
                <w:rStyle w:val="apple-converted-space"/>
                <w:rFonts w:ascii="Arial" w:hAnsi="Arial" w:cs="Arial"/>
                <w:color w:val="333333"/>
                <w:sz w:val="21"/>
                <w:szCs w:val="21"/>
              </w:rPr>
            </w:rPrChange>
          </w:rPr>
          <w:t> </w:t>
        </w:r>
        <w:r w:rsidRPr="00BB3890">
          <w:rPr>
            <w:rFonts w:ascii="Arial" w:hAnsi="Arial" w:cs="Arial"/>
            <w:color w:val="333333"/>
            <w:sz w:val="21"/>
            <w:szCs w:val="21"/>
            <w:rPrChange w:id="960" w:author="Walter Poch" w:date="2010-10-12T19:57:00Z">
              <w:rPr>
                <w:rFonts w:ascii="Arial" w:hAnsi="Arial" w:cs="Arial"/>
                <w:color w:val="333333"/>
                <w:sz w:val="21"/>
                <w:szCs w:val="21"/>
              </w:rPr>
            </w:rPrChange>
          </w:rPr>
          <w:br/>
        </w:r>
        <w:r w:rsidRPr="00BB3890">
          <w:rPr>
            <w:rFonts w:ascii="Arial" w:hAnsi="Arial" w:cs="Arial"/>
            <w:color w:val="333333"/>
            <w:sz w:val="21"/>
            <w:szCs w:val="21"/>
            <w:rPrChange w:id="961" w:author="Walter Poch" w:date="2010-10-12T19:57:00Z">
              <w:rPr>
                <w:rFonts w:ascii="Arial" w:hAnsi="Arial" w:cs="Arial"/>
                <w:color w:val="333333"/>
                <w:sz w:val="21"/>
                <w:szCs w:val="21"/>
              </w:rPr>
            </w:rPrChange>
          </w:rPr>
          <w:br/>
        </w:r>
        <w:r w:rsidRPr="00BB3890">
          <w:rPr>
            <w:rStyle w:val="st5"/>
            <w:rFonts w:ascii="Arial" w:hAnsi="Arial" w:cs="Arial"/>
            <w:color w:val="333333"/>
            <w:sz w:val="21"/>
            <w:szCs w:val="21"/>
            <w:rPrChange w:id="962" w:author="Walter Poch" w:date="2010-10-12T19:57:00Z">
              <w:rPr>
                <w:rStyle w:val="st5"/>
                <w:rFonts w:ascii="Arial" w:hAnsi="Arial" w:cs="Arial"/>
                <w:color w:val="333333"/>
                <w:sz w:val="21"/>
                <w:szCs w:val="21"/>
              </w:rPr>
            </w:rPrChange>
          </w:rPr>
          <w:t xml:space="preserve">En tanto, el subsistema privado propiamente dicho (donde se admiten los "fines de lucro" a </w:t>
        </w:r>
        <w:r w:rsidRPr="00BB3890">
          <w:rPr>
            <w:rStyle w:val="st5"/>
            <w:rFonts w:ascii="Arial" w:hAnsi="Arial" w:cs="Arial"/>
            <w:color w:val="333333"/>
            <w:sz w:val="21"/>
            <w:szCs w:val="21"/>
            <w:rPrChange w:id="963" w:author="Walter Poch" w:date="2010-10-12T19:57:00Z">
              <w:rPr>
                <w:rStyle w:val="st5"/>
                <w:rFonts w:ascii="Arial" w:hAnsi="Arial" w:cs="Arial"/>
                <w:color w:val="333333"/>
                <w:sz w:val="21"/>
                <w:szCs w:val="21"/>
              </w:rPr>
            </w:rPrChange>
          </w:rPr>
          <w:lastRenderedPageBreak/>
          <w:t>diferencia de los dos subsistemas anteriores), ofrecido por empresas de medicina prepaga o sanatorios, clínicas u hospitales de comunidades de modo directo, cubre a 4.600.000 personas de poder adquisitivo medio o alto que gastaron en 2009 $12.807 millones.</w:t>
        </w:r>
        <w:r w:rsidRPr="00BB3890">
          <w:rPr>
            <w:rStyle w:val="apple-converted-space"/>
            <w:rFonts w:ascii="Arial" w:hAnsi="Arial" w:cs="Arial"/>
            <w:color w:val="333333"/>
            <w:sz w:val="21"/>
            <w:szCs w:val="21"/>
            <w:rPrChange w:id="964" w:author="Walter Poch" w:date="2010-10-12T19:57:00Z">
              <w:rPr>
                <w:rStyle w:val="apple-converted-space"/>
                <w:rFonts w:ascii="Arial" w:hAnsi="Arial" w:cs="Arial"/>
                <w:color w:val="333333"/>
                <w:sz w:val="21"/>
                <w:szCs w:val="21"/>
              </w:rPr>
            </w:rPrChange>
          </w:rPr>
          <w:t> </w:t>
        </w:r>
        <w:r w:rsidRPr="00BB3890">
          <w:rPr>
            <w:rFonts w:ascii="Arial" w:hAnsi="Arial" w:cs="Arial"/>
            <w:color w:val="333333"/>
            <w:sz w:val="21"/>
            <w:szCs w:val="21"/>
            <w:rPrChange w:id="965" w:author="Walter Poch" w:date="2010-10-12T19:57:00Z">
              <w:rPr>
                <w:rFonts w:ascii="Arial" w:hAnsi="Arial" w:cs="Arial"/>
                <w:color w:val="333333"/>
                <w:sz w:val="21"/>
                <w:szCs w:val="21"/>
              </w:rPr>
            </w:rPrChange>
          </w:rPr>
          <w:br/>
        </w:r>
        <w:r w:rsidRPr="00BB3890">
          <w:rPr>
            <w:rFonts w:ascii="Arial" w:hAnsi="Arial" w:cs="Arial"/>
            <w:color w:val="333333"/>
            <w:sz w:val="21"/>
            <w:szCs w:val="21"/>
            <w:rPrChange w:id="966" w:author="Walter Poch" w:date="2010-10-12T19:57:00Z">
              <w:rPr>
                <w:rFonts w:ascii="Arial" w:hAnsi="Arial" w:cs="Arial"/>
                <w:color w:val="333333"/>
                <w:sz w:val="21"/>
                <w:szCs w:val="21"/>
              </w:rPr>
            </w:rPrChange>
          </w:rPr>
          <w:br/>
        </w:r>
        <w:r w:rsidRPr="00BB3890">
          <w:rPr>
            <w:rStyle w:val="st5"/>
            <w:rFonts w:ascii="Arial" w:hAnsi="Arial" w:cs="Arial"/>
            <w:color w:val="333333"/>
            <w:sz w:val="21"/>
            <w:szCs w:val="21"/>
            <w:rPrChange w:id="967" w:author="Walter Poch" w:date="2010-10-12T19:57:00Z">
              <w:rPr>
                <w:rStyle w:val="st5"/>
                <w:rFonts w:ascii="Arial" w:hAnsi="Arial" w:cs="Arial"/>
                <w:color w:val="333333"/>
                <w:sz w:val="21"/>
                <w:szCs w:val="21"/>
              </w:rPr>
            </w:rPrChange>
          </w:rPr>
          <w:t xml:space="preserve">Los datos corresponden al informe 2010 de la consultora de mercado Key </w:t>
        </w:r>
        <w:proofErr w:type="spellStart"/>
        <w:r w:rsidRPr="00BB3890">
          <w:rPr>
            <w:rStyle w:val="st5"/>
            <w:rFonts w:ascii="Arial" w:hAnsi="Arial" w:cs="Arial"/>
            <w:color w:val="333333"/>
            <w:sz w:val="21"/>
            <w:szCs w:val="21"/>
            <w:rPrChange w:id="968" w:author="Walter Poch" w:date="2010-10-12T19:57:00Z">
              <w:rPr>
                <w:rStyle w:val="st5"/>
                <w:rFonts w:ascii="Arial" w:hAnsi="Arial" w:cs="Arial"/>
                <w:color w:val="333333"/>
                <w:sz w:val="21"/>
                <w:szCs w:val="21"/>
              </w:rPr>
            </w:rPrChange>
          </w:rPr>
          <w:t>Market</w:t>
        </w:r>
        <w:proofErr w:type="spellEnd"/>
        <w:r w:rsidRPr="00BB3890">
          <w:rPr>
            <w:rStyle w:val="st5"/>
            <w:rFonts w:ascii="Arial" w:hAnsi="Arial" w:cs="Arial"/>
            <w:color w:val="333333"/>
            <w:sz w:val="21"/>
            <w:szCs w:val="21"/>
            <w:rPrChange w:id="969" w:author="Walter Poch" w:date="2010-10-12T19:57:00Z">
              <w:rPr>
                <w:rStyle w:val="st5"/>
                <w:rFonts w:ascii="Arial" w:hAnsi="Arial" w:cs="Arial"/>
                <w:color w:val="333333"/>
                <w:sz w:val="21"/>
                <w:szCs w:val="21"/>
              </w:rPr>
            </w:rPrChange>
          </w:rPr>
          <w:t xml:space="preserve"> sobre el gasto de salud en la Argentina. Allí se detalla que alrededor del 65% se encuentra en la Capital Federal, Gran Buenos Aires y las principales ciudades del país: Rosario, Santa Fe, Córdoba y Mendoza.</w:t>
        </w:r>
        <w:r w:rsidRPr="00BB3890">
          <w:rPr>
            <w:rStyle w:val="apple-converted-space"/>
            <w:rFonts w:ascii="Arial" w:hAnsi="Arial" w:cs="Arial"/>
            <w:color w:val="333333"/>
            <w:sz w:val="21"/>
            <w:szCs w:val="21"/>
            <w:rPrChange w:id="970" w:author="Walter Poch" w:date="2010-10-12T19:57:00Z">
              <w:rPr>
                <w:rStyle w:val="apple-converted-space"/>
                <w:rFonts w:ascii="Arial" w:hAnsi="Arial" w:cs="Arial"/>
                <w:color w:val="333333"/>
                <w:sz w:val="21"/>
                <w:szCs w:val="21"/>
              </w:rPr>
            </w:rPrChange>
          </w:rPr>
          <w:t> </w:t>
        </w:r>
        <w:r w:rsidRPr="00BB3890">
          <w:rPr>
            <w:rFonts w:ascii="Arial" w:hAnsi="Arial" w:cs="Arial"/>
            <w:color w:val="333333"/>
            <w:sz w:val="21"/>
            <w:szCs w:val="21"/>
            <w:rPrChange w:id="971" w:author="Walter Poch" w:date="2010-10-12T19:57:00Z">
              <w:rPr>
                <w:rFonts w:ascii="Arial" w:hAnsi="Arial" w:cs="Arial"/>
                <w:color w:val="333333"/>
                <w:sz w:val="21"/>
                <w:szCs w:val="21"/>
              </w:rPr>
            </w:rPrChange>
          </w:rPr>
          <w:br/>
        </w:r>
        <w:r w:rsidRPr="00BB3890">
          <w:rPr>
            <w:rFonts w:ascii="Arial" w:hAnsi="Arial" w:cs="Arial"/>
            <w:color w:val="333333"/>
            <w:sz w:val="21"/>
            <w:szCs w:val="21"/>
            <w:rPrChange w:id="972" w:author="Walter Poch" w:date="2010-10-12T19:57:00Z">
              <w:rPr>
                <w:rFonts w:ascii="Arial" w:hAnsi="Arial" w:cs="Arial"/>
                <w:color w:val="333333"/>
                <w:sz w:val="21"/>
                <w:szCs w:val="21"/>
              </w:rPr>
            </w:rPrChange>
          </w:rPr>
          <w:br/>
        </w:r>
        <w:r w:rsidRPr="00BB3890">
          <w:rPr>
            <w:rStyle w:val="st5"/>
            <w:rFonts w:ascii="Arial" w:hAnsi="Arial" w:cs="Arial"/>
            <w:color w:val="333333"/>
            <w:sz w:val="21"/>
            <w:szCs w:val="21"/>
            <w:rPrChange w:id="973" w:author="Walter Poch" w:date="2010-10-12T19:57:00Z">
              <w:rPr>
                <w:rStyle w:val="st5"/>
                <w:rFonts w:ascii="Arial" w:hAnsi="Arial" w:cs="Arial"/>
                <w:color w:val="333333"/>
                <w:sz w:val="21"/>
                <w:szCs w:val="21"/>
              </w:rPr>
            </w:rPrChange>
          </w:rPr>
          <w:t>Para poner en el contexto las cifras, vale decir que el gasto total del país en salud fue de $102.000 millones y que más de 17 millones de personas, el 43% de la población, queda fuera de las coberturas mencionadas anteriormente y dentro de la atención pública (hospitales estatales), que manejó sólo el 28% del total de los recursos. En 2007 ese porcentaje era aún mayor, un 45%, lo que indica el avance del sector privado, especialmente a través de la afiliación a obras sociales.</w:t>
        </w:r>
        <w:r w:rsidRPr="00BB3890">
          <w:rPr>
            <w:rStyle w:val="apple-converted-space"/>
            <w:rFonts w:ascii="Arial" w:hAnsi="Arial" w:cs="Arial"/>
            <w:color w:val="333333"/>
            <w:sz w:val="21"/>
            <w:szCs w:val="21"/>
            <w:rPrChange w:id="974" w:author="Walter Poch" w:date="2010-10-12T19:57:00Z">
              <w:rPr>
                <w:rStyle w:val="apple-converted-space"/>
                <w:rFonts w:ascii="Arial" w:hAnsi="Arial" w:cs="Arial"/>
                <w:color w:val="333333"/>
                <w:sz w:val="21"/>
                <w:szCs w:val="21"/>
              </w:rPr>
            </w:rPrChange>
          </w:rPr>
          <w:t> </w:t>
        </w:r>
        <w:r w:rsidR="000D74AD" w:rsidRPr="00BB3890">
          <w:rPr>
            <w:rFonts w:ascii="Arial" w:hAnsi="Arial" w:cs="Arial"/>
            <w:color w:val="333333"/>
            <w:sz w:val="21"/>
            <w:szCs w:val="21"/>
            <w:rPrChange w:id="975" w:author="Walter Poch" w:date="2010-10-12T19:57:00Z">
              <w:rPr>
                <w:rFonts w:ascii="Arial" w:hAnsi="Arial" w:cs="Arial"/>
                <w:color w:val="333333"/>
                <w:sz w:val="21"/>
                <w:szCs w:val="21"/>
                <w:lang w:val="es-ES"/>
              </w:rPr>
            </w:rPrChange>
          </w:rPr>
          <w:br/>
        </w:r>
        <w:r w:rsidRPr="006A31D3">
          <w:rPr>
            <w:rFonts w:ascii="Arial" w:hAnsi="Arial" w:cs="Arial"/>
            <w:color w:val="333333"/>
            <w:sz w:val="21"/>
            <w:szCs w:val="21"/>
          </w:rPr>
          <w:br/>
        </w:r>
        <w:r w:rsidRPr="00EA7CDC">
          <w:rPr>
            <w:rStyle w:val="Strong"/>
            <w:rFonts w:ascii="Arial" w:hAnsi="Arial" w:cs="Arial"/>
            <w:color w:val="333333"/>
            <w:sz w:val="21"/>
            <w:szCs w:val="21"/>
          </w:rPr>
          <w:t>Planes: aumentos y retrasos</w:t>
        </w:r>
        <w:r w:rsidRPr="00D41C67">
          <w:rPr>
            <w:rStyle w:val="apple-converted-space"/>
            <w:rFonts w:ascii="Arial" w:hAnsi="Arial" w:cs="Arial"/>
            <w:color w:val="333333"/>
            <w:sz w:val="21"/>
            <w:szCs w:val="21"/>
          </w:rPr>
          <w:t> </w:t>
        </w:r>
        <w:r w:rsidRPr="00BB3890">
          <w:rPr>
            <w:rFonts w:ascii="Arial" w:hAnsi="Arial" w:cs="Arial"/>
            <w:color w:val="333333"/>
            <w:sz w:val="21"/>
            <w:szCs w:val="21"/>
            <w:rPrChange w:id="976" w:author="Walter Poch" w:date="2010-10-12T19:57:00Z">
              <w:rPr>
                <w:rFonts w:ascii="Arial" w:hAnsi="Arial" w:cs="Arial"/>
                <w:color w:val="333333"/>
                <w:sz w:val="21"/>
                <w:szCs w:val="21"/>
              </w:rPr>
            </w:rPrChange>
          </w:rPr>
          <w:br/>
        </w:r>
        <w:r w:rsidRPr="00BB3890">
          <w:rPr>
            <w:rFonts w:ascii="Arial" w:hAnsi="Arial" w:cs="Arial"/>
            <w:color w:val="333333"/>
            <w:sz w:val="21"/>
            <w:szCs w:val="21"/>
            <w:rPrChange w:id="977" w:author="Walter Poch" w:date="2010-10-12T19:57:00Z">
              <w:rPr>
                <w:rFonts w:ascii="Arial" w:hAnsi="Arial" w:cs="Arial"/>
                <w:color w:val="333333"/>
                <w:sz w:val="21"/>
                <w:szCs w:val="21"/>
              </w:rPr>
            </w:rPrChange>
          </w:rPr>
          <w:br/>
        </w:r>
        <w:r w:rsidRPr="00BB3890">
          <w:rPr>
            <w:rStyle w:val="st5"/>
            <w:rFonts w:ascii="Arial" w:hAnsi="Arial" w:cs="Arial"/>
            <w:color w:val="333333"/>
            <w:sz w:val="21"/>
            <w:szCs w:val="21"/>
            <w:rPrChange w:id="978" w:author="Walter Poch" w:date="2010-10-12T19:57:00Z">
              <w:rPr>
                <w:rStyle w:val="st5"/>
                <w:rFonts w:ascii="Arial" w:hAnsi="Arial" w:cs="Arial"/>
                <w:color w:val="333333"/>
                <w:sz w:val="21"/>
                <w:szCs w:val="21"/>
              </w:rPr>
            </w:rPrChange>
          </w:rPr>
          <w:t>Según el informe de la consultora, durante 2009, el valor de un plan promedio para una persona de hasta 30 años rondó los $330 mensuales, mientras que para una familia estuvo alrededor de los $956 por mes.</w:t>
        </w:r>
        <w:r w:rsidRPr="00BB3890">
          <w:rPr>
            <w:rStyle w:val="apple-converted-space"/>
            <w:rFonts w:ascii="Arial" w:hAnsi="Arial" w:cs="Arial"/>
            <w:color w:val="333333"/>
            <w:sz w:val="21"/>
            <w:szCs w:val="21"/>
            <w:rPrChange w:id="979" w:author="Walter Poch" w:date="2010-10-12T19:57:00Z">
              <w:rPr>
                <w:rStyle w:val="apple-converted-space"/>
                <w:rFonts w:ascii="Arial" w:hAnsi="Arial" w:cs="Arial"/>
                <w:color w:val="333333"/>
                <w:sz w:val="21"/>
                <w:szCs w:val="21"/>
              </w:rPr>
            </w:rPrChange>
          </w:rPr>
          <w:t> </w:t>
        </w:r>
        <w:r w:rsidRPr="00BB3890">
          <w:rPr>
            <w:rFonts w:ascii="Arial" w:hAnsi="Arial" w:cs="Arial"/>
            <w:color w:val="333333"/>
            <w:sz w:val="21"/>
            <w:szCs w:val="21"/>
            <w:rPrChange w:id="980" w:author="Walter Poch" w:date="2010-10-12T19:57:00Z">
              <w:rPr>
                <w:rFonts w:ascii="Arial" w:hAnsi="Arial" w:cs="Arial"/>
                <w:color w:val="333333"/>
                <w:sz w:val="21"/>
                <w:szCs w:val="21"/>
              </w:rPr>
            </w:rPrChange>
          </w:rPr>
          <w:br/>
        </w:r>
        <w:r w:rsidRPr="00BB3890">
          <w:rPr>
            <w:rFonts w:ascii="Arial" w:hAnsi="Arial" w:cs="Arial"/>
            <w:color w:val="333333"/>
            <w:sz w:val="21"/>
            <w:szCs w:val="21"/>
            <w:rPrChange w:id="981" w:author="Walter Poch" w:date="2010-10-12T19:57:00Z">
              <w:rPr>
                <w:rFonts w:ascii="Arial" w:hAnsi="Arial" w:cs="Arial"/>
                <w:color w:val="333333"/>
                <w:sz w:val="21"/>
                <w:szCs w:val="21"/>
              </w:rPr>
            </w:rPrChange>
          </w:rPr>
          <w:br/>
        </w:r>
        <w:r w:rsidRPr="00BB3890">
          <w:rPr>
            <w:rStyle w:val="st5"/>
            <w:rFonts w:ascii="Arial" w:hAnsi="Arial" w:cs="Arial"/>
            <w:color w:val="333333"/>
            <w:sz w:val="21"/>
            <w:szCs w:val="21"/>
            <w:rPrChange w:id="982" w:author="Walter Poch" w:date="2010-10-12T19:57:00Z">
              <w:rPr>
                <w:rStyle w:val="st5"/>
                <w:rFonts w:ascii="Arial" w:hAnsi="Arial" w:cs="Arial"/>
                <w:color w:val="333333"/>
                <w:sz w:val="21"/>
                <w:szCs w:val="21"/>
              </w:rPr>
            </w:rPrChange>
          </w:rPr>
          <w:t>Si se toma la prima media de mercado (el valor promedio de la cuota), el aumento no es paralelo al de la inflación ni al incremento de precios autorizado por el Gobierno para las prepagas. En 2004, la cuota media fue de $114; en 2007: $153; en 2008: $194 y en 2009: $231.</w:t>
        </w:r>
        <w:r w:rsidRPr="00BB3890">
          <w:rPr>
            <w:rStyle w:val="apple-converted-space"/>
            <w:rFonts w:ascii="Arial" w:hAnsi="Arial" w:cs="Arial"/>
            <w:color w:val="333333"/>
            <w:sz w:val="21"/>
            <w:szCs w:val="21"/>
            <w:rPrChange w:id="983" w:author="Walter Poch" w:date="2010-10-12T19:57:00Z">
              <w:rPr>
                <w:rStyle w:val="apple-converted-space"/>
                <w:rFonts w:ascii="Arial" w:hAnsi="Arial" w:cs="Arial"/>
                <w:color w:val="333333"/>
                <w:sz w:val="21"/>
                <w:szCs w:val="21"/>
              </w:rPr>
            </w:rPrChange>
          </w:rPr>
          <w:t> </w:t>
        </w:r>
        <w:r w:rsidRPr="00BB3890">
          <w:rPr>
            <w:rFonts w:ascii="Arial" w:hAnsi="Arial" w:cs="Arial"/>
            <w:color w:val="333333"/>
            <w:sz w:val="21"/>
            <w:szCs w:val="21"/>
            <w:rPrChange w:id="984" w:author="Walter Poch" w:date="2010-10-12T19:57:00Z">
              <w:rPr>
                <w:rFonts w:ascii="Arial" w:hAnsi="Arial" w:cs="Arial"/>
                <w:color w:val="333333"/>
                <w:sz w:val="21"/>
                <w:szCs w:val="21"/>
              </w:rPr>
            </w:rPrChange>
          </w:rPr>
          <w:br/>
        </w:r>
        <w:r w:rsidRPr="00BB3890">
          <w:rPr>
            <w:rFonts w:ascii="Arial" w:hAnsi="Arial" w:cs="Arial"/>
            <w:color w:val="333333"/>
            <w:sz w:val="21"/>
            <w:szCs w:val="21"/>
            <w:rPrChange w:id="985" w:author="Walter Poch" w:date="2010-10-12T19:57:00Z">
              <w:rPr>
                <w:rFonts w:ascii="Arial" w:hAnsi="Arial" w:cs="Arial"/>
                <w:color w:val="333333"/>
                <w:sz w:val="21"/>
                <w:szCs w:val="21"/>
              </w:rPr>
            </w:rPrChange>
          </w:rPr>
          <w:br/>
        </w:r>
        <w:r w:rsidRPr="00BB3890">
          <w:rPr>
            <w:rStyle w:val="st5"/>
            <w:rFonts w:ascii="Arial" w:hAnsi="Arial" w:cs="Arial"/>
            <w:color w:val="333333"/>
            <w:sz w:val="21"/>
            <w:szCs w:val="21"/>
            <w:rPrChange w:id="986" w:author="Walter Poch" w:date="2010-10-12T19:57:00Z">
              <w:rPr>
                <w:rStyle w:val="st5"/>
                <w:rFonts w:ascii="Arial" w:hAnsi="Arial" w:cs="Arial"/>
                <w:color w:val="333333"/>
                <w:sz w:val="21"/>
                <w:szCs w:val="21"/>
              </w:rPr>
            </w:rPrChange>
          </w:rPr>
          <w:t xml:space="preserve">Esto se debe a que "los precios promedio de los planes no evolucionan exactamente como la curva de los aumentos autorizados debido a que se agregan e informan planes de menor punto de precio (incluyen copagos, </w:t>
        </w:r>
        <w:proofErr w:type="spellStart"/>
        <w:r w:rsidRPr="00BB3890">
          <w:rPr>
            <w:rStyle w:val="st5"/>
            <w:rFonts w:ascii="Arial" w:hAnsi="Arial" w:cs="Arial"/>
            <w:color w:val="333333"/>
            <w:sz w:val="21"/>
            <w:szCs w:val="21"/>
            <w:rPrChange w:id="987" w:author="Walter Poch" w:date="2010-10-12T19:57:00Z">
              <w:rPr>
                <w:rStyle w:val="st5"/>
                <w:rFonts w:ascii="Arial" w:hAnsi="Arial" w:cs="Arial"/>
                <w:color w:val="333333"/>
                <w:sz w:val="21"/>
                <w:szCs w:val="21"/>
              </w:rPr>
            </w:rPrChange>
          </w:rPr>
          <w:t>etc</w:t>
        </w:r>
        <w:proofErr w:type="spellEnd"/>
        <w:r w:rsidRPr="00BB3890">
          <w:rPr>
            <w:rStyle w:val="st5"/>
            <w:rFonts w:ascii="Arial" w:hAnsi="Arial" w:cs="Arial"/>
            <w:color w:val="333333"/>
            <w:sz w:val="21"/>
            <w:szCs w:val="21"/>
            <w:rPrChange w:id="988" w:author="Walter Poch" w:date="2010-10-12T19:57:00Z">
              <w:rPr>
                <w:rStyle w:val="st5"/>
                <w:rFonts w:ascii="Arial" w:hAnsi="Arial" w:cs="Arial"/>
                <w:color w:val="333333"/>
                <w:sz w:val="21"/>
                <w:szCs w:val="21"/>
              </w:rPr>
            </w:rPrChange>
          </w:rPr>
          <w:t xml:space="preserve">) a los que efectivamente son contratados por la población", aclara el estudio de Key </w:t>
        </w:r>
        <w:proofErr w:type="spellStart"/>
        <w:r w:rsidRPr="00BB3890">
          <w:rPr>
            <w:rStyle w:val="st5"/>
            <w:rFonts w:ascii="Arial" w:hAnsi="Arial" w:cs="Arial"/>
            <w:color w:val="333333"/>
            <w:sz w:val="21"/>
            <w:szCs w:val="21"/>
            <w:rPrChange w:id="989" w:author="Walter Poch" w:date="2010-10-12T19:57:00Z">
              <w:rPr>
                <w:rStyle w:val="st5"/>
                <w:rFonts w:ascii="Arial" w:hAnsi="Arial" w:cs="Arial"/>
                <w:color w:val="333333"/>
                <w:sz w:val="21"/>
                <w:szCs w:val="21"/>
              </w:rPr>
            </w:rPrChange>
          </w:rPr>
          <w:t>Market</w:t>
        </w:r>
        <w:proofErr w:type="spellEnd"/>
        <w:r w:rsidRPr="00BB3890">
          <w:rPr>
            <w:rStyle w:val="st5"/>
            <w:rFonts w:ascii="Arial" w:hAnsi="Arial" w:cs="Arial"/>
            <w:color w:val="333333"/>
            <w:sz w:val="21"/>
            <w:szCs w:val="21"/>
            <w:rPrChange w:id="990" w:author="Walter Poch" w:date="2010-10-12T19:57:00Z">
              <w:rPr>
                <w:rStyle w:val="st5"/>
                <w:rFonts w:ascii="Arial" w:hAnsi="Arial" w:cs="Arial"/>
                <w:color w:val="333333"/>
                <w:sz w:val="21"/>
                <w:szCs w:val="21"/>
              </w:rPr>
            </w:rPrChange>
          </w:rPr>
          <w:t>.</w:t>
        </w:r>
        <w:r w:rsidRPr="00BB3890">
          <w:rPr>
            <w:rStyle w:val="apple-converted-space"/>
            <w:rFonts w:ascii="Arial" w:hAnsi="Arial" w:cs="Arial"/>
            <w:color w:val="333333"/>
            <w:sz w:val="21"/>
            <w:szCs w:val="21"/>
            <w:rPrChange w:id="991" w:author="Walter Poch" w:date="2010-10-12T19:57:00Z">
              <w:rPr>
                <w:rStyle w:val="apple-converted-space"/>
                <w:rFonts w:ascii="Arial" w:hAnsi="Arial" w:cs="Arial"/>
                <w:color w:val="333333"/>
                <w:sz w:val="21"/>
                <w:szCs w:val="21"/>
              </w:rPr>
            </w:rPrChange>
          </w:rPr>
          <w:t> </w:t>
        </w:r>
        <w:r w:rsidRPr="00BB3890">
          <w:rPr>
            <w:rFonts w:ascii="Arial" w:hAnsi="Arial" w:cs="Arial"/>
            <w:color w:val="333333"/>
            <w:sz w:val="21"/>
            <w:szCs w:val="21"/>
            <w:rPrChange w:id="992" w:author="Walter Poch" w:date="2010-10-12T19:57:00Z">
              <w:rPr>
                <w:rFonts w:ascii="Arial" w:hAnsi="Arial" w:cs="Arial"/>
                <w:color w:val="333333"/>
                <w:sz w:val="21"/>
                <w:szCs w:val="21"/>
              </w:rPr>
            </w:rPrChange>
          </w:rPr>
          <w:br/>
        </w:r>
        <w:r w:rsidRPr="00BB3890">
          <w:rPr>
            <w:rFonts w:ascii="Arial" w:hAnsi="Arial" w:cs="Arial"/>
            <w:color w:val="333333"/>
            <w:sz w:val="21"/>
            <w:szCs w:val="21"/>
            <w:rPrChange w:id="993" w:author="Walter Poch" w:date="2010-10-12T19:57:00Z">
              <w:rPr>
                <w:rFonts w:ascii="Arial" w:hAnsi="Arial" w:cs="Arial"/>
                <w:color w:val="333333"/>
                <w:sz w:val="21"/>
                <w:szCs w:val="21"/>
              </w:rPr>
            </w:rPrChange>
          </w:rPr>
          <w:br/>
        </w:r>
        <w:r w:rsidRPr="00BB3890">
          <w:rPr>
            <w:rStyle w:val="st5"/>
            <w:rFonts w:ascii="Arial" w:hAnsi="Arial" w:cs="Arial"/>
            <w:color w:val="333333"/>
            <w:sz w:val="21"/>
            <w:szCs w:val="21"/>
            <w:rPrChange w:id="994" w:author="Walter Poch" w:date="2010-10-12T19:57:00Z">
              <w:rPr>
                <w:rStyle w:val="st5"/>
                <w:rFonts w:ascii="Arial" w:hAnsi="Arial" w:cs="Arial"/>
                <w:color w:val="333333"/>
                <w:sz w:val="21"/>
                <w:szCs w:val="21"/>
              </w:rPr>
            </w:rPrChange>
          </w:rPr>
          <w:t xml:space="preserve">Darío Durand, gerente general de </w:t>
        </w:r>
        <w:proofErr w:type="spellStart"/>
        <w:r w:rsidRPr="00BB3890">
          <w:rPr>
            <w:rStyle w:val="st5"/>
            <w:rFonts w:ascii="Arial" w:hAnsi="Arial" w:cs="Arial"/>
            <w:color w:val="333333"/>
            <w:sz w:val="21"/>
            <w:szCs w:val="21"/>
            <w:rPrChange w:id="995" w:author="Walter Poch" w:date="2010-10-12T19:57:00Z">
              <w:rPr>
                <w:rStyle w:val="st5"/>
                <w:rFonts w:ascii="Arial" w:hAnsi="Arial" w:cs="Arial"/>
                <w:color w:val="333333"/>
                <w:sz w:val="21"/>
                <w:szCs w:val="21"/>
              </w:rPr>
            </w:rPrChange>
          </w:rPr>
          <w:t>Medifé</w:t>
        </w:r>
        <w:proofErr w:type="spellEnd"/>
        <w:r w:rsidRPr="00BB3890">
          <w:rPr>
            <w:rStyle w:val="st5"/>
            <w:rFonts w:ascii="Arial" w:hAnsi="Arial" w:cs="Arial"/>
            <w:color w:val="333333"/>
            <w:sz w:val="21"/>
            <w:szCs w:val="21"/>
            <w:rPrChange w:id="996" w:author="Walter Poch" w:date="2010-10-12T19:57:00Z">
              <w:rPr>
                <w:rStyle w:val="st5"/>
                <w:rFonts w:ascii="Arial" w:hAnsi="Arial" w:cs="Arial"/>
                <w:color w:val="333333"/>
                <w:sz w:val="21"/>
                <w:szCs w:val="21"/>
              </w:rPr>
            </w:rPrChange>
          </w:rPr>
          <w:t>, dice que en 2009 "se notó una marcada disminución de la incorporación de nuevos afiliados. Quienes pagan la totalidad de la cuota de sus bolsillos retrasaron su decisión de tomar una prepaga u optaron por empresas con cuotas de menor precio", también sintieron la detención del crecimiento del empleo formal.</w:t>
        </w:r>
        <w:r w:rsidRPr="00BB3890">
          <w:rPr>
            <w:rStyle w:val="apple-converted-space"/>
            <w:rFonts w:ascii="Arial" w:hAnsi="Arial" w:cs="Arial"/>
            <w:color w:val="333333"/>
            <w:sz w:val="21"/>
            <w:szCs w:val="21"/>
            <w:rPrChange w:id="997" w:author="Walter Poch" w:date="2010-10-12T19:57:00Z">
              <w:rPr>
                <w:rStyle w:val="apple-converted-space"/>
                <w:rFonts w:ascii="Arial" w:hAnsi="Arial" w:cs="Arial"/>
                <w:color w:val="333333"/>
                <w:sz w:val="21"/>
                <w:szCs w:val="21"/>
              </w:rPr>
            </w:rPrChange>
          </w:rPr>
          <w:t> </w:t>
        </w:r>
        <w:r w:rsidRPr="00BB3890">
          <w:rPr>
            <w:rFonts w:ascii="Arial" w:hAnsi="Arial" w:cs="Arial"/>
            <w:color w:val="333333"/>
            <w:sz w:val="21"/>
            <w:szCs w:val="21"/>
            <w:rPrChange w:id="998" w:author="Walter Poch" w:date="2010-10-12T19:57:00Z">
              <w:rPr>
                <w:rFonts w:ascii="Arial" w:hAnsi="Arial" w:cs="Arial"/>
                <w:color w:val="333333"/>
                <w:sz w:val="21"/>
                <w:szCs w:val="21"/>
              </w:rPr>
            </w:rPrChange>
          </w:rPr>
          <w:br/>
        </w:r>
        <w:r w:rsidRPr="00BB3890">
          <w:rPr>
            <w:rFonts w:ascii="Arial" w:hAnsi="Arial" w:cs="Arial"/>
            <w:color w:val="333333"/>
            <w:sz w:val="21"/>
            <w:szCs w:val="21"/>
            <w:rPrChange w:id="999" w:author="Walter Poch" w:date="2010-10-12T19:57:00Z">
              <w:rPr>
                <w:rFonts w:ascii="Arial" w:hAnsi="Arial" w:cs="Arial"/>
                <w:color w:val="333333"/>
                <w:sz w:val="21"/>
                <w:szCs w:val="21"/>
              </w:rPr>
            </w:rPrChange>
          </w:rPr>
          <w:br/>
        </w:r>
        <w:r w:rsidRPr="00BB3890">
          <w:rPr>
            <w:rStyle w:val="st5"/>
            <w:rFonts w:ascii="Arial" w:hAnsi="Arial" w:cs="Arial"/>
            <w:color w:val="333333"/>
            <w:sz w:val="21"/>
            <w:szCs w:val="21"/>
            <w:rPrChange w:id="1000" w:author="Walter Poch" w:date="2010-10-12T19:57:00Z">
              <w:rPr>
                <w:rStyle w:val="st5"/>
                <w:rFonts w:ascii="Arial" w:hAnsi="Arial" w:cs="Arial"/>
                <w:color w:val="333333"/>
                <w:sz w:val="21"/>
                <w:szCs w:val="21"/>
              </w:rPr>
            </w:rPrChange>
          </w:rPr>
          <w:t>Durand sostiene que los costos aumentaron más que los ingresos y se redujo el margen de utilidad ya que no pueden trasladarse en su totalidad a los precios por el "límite lógico" del poder de compra de sus asociados. No obstante, observa una lenta recuperación en el segundo trimestre de este año para revertir la "meseta" de crecimiento que se produjo en 2009.</w:t>
        </w:r>
        <w:r w:rsidRPr="00BB3890">
          <w:rPr>
            <w:rStyle w:val="apple-converted-space"/>
            <w:rFonts w:ascii="Arial" w:hAnsi="Arial" w:cs="Arial"/>
            <w:color w:val="333333"/>
            <w:sz w:val="21"/>
            <w:szCs w:val="21"/>
            <w:rPrChange w:id="1001" w:author="Walter Poch" w:date="2010-10-12T19:57:00Z">
              <w:rPr>
                <w:rStyle w:val="apple-converted-space"/>
                <w:rFonts w:ascii="Arial" w:hAnsi="Arial" w:cs="Arial"/>
                <w:color w:val="333333"/>
                <w:sz w:val="21"/>
                <w:szCs w:val="21"/>
              </w:rPr>
            </w:rPrChange>
          </w:rPr>
          <w:t> </w:t>
        </w:r>
        <w:r w:rsidRPr="00BB3890">
          <w:rPr>
            <w:rFonts w:ascii="Arial" w:hAnsi="Arial" w:cs="Arial"/>
            <w:color w:val="333333"/>
            <w:sz w:val="21"/>
            <w:szCs w:val="21"/>
            <w:rPrChange w:id="1002" w:author="Walter Poch" w:date="2010-10-12T19:57:00Z">
              <w:rPr>
                <w:rFonts w:ascii="Arial" w:hAnsi="Arial" w:cs="Arial"/>
                <w:color w:val="333333"/>
                <w:sz w:val="21"/>
                <w:szCs w:val="21"/>
              </w:rPr>
            </w:rPrChange>
          </w:rPr>
          <w:br/>
        </w:r>
        <w:r w:rsidRPr="00BB3890">
          <w:rPr>
            <w:rFonts w:ascii="Arial" w:hAnsi="Arial" w:cs="Arial"/>
            <w:color w:val="333333"/>
            <w:sz w:val="21"/>
            <w:szCs w:val="21"/>
            <w:rPrChange w:id="1003" w:author="Walter Poch" w:date="2010-10-12T19:57:00Z">
              <w:rPr>
                <w:rFonts w:ascii="Arial" w:hAnsi="Arial" w:cs="Arial"/>
                <w:color w:val="333333"/>
                <w:sz w:val="21"/>
                <w:szCs w:val="21"/>
              </w:rPr>
            </w:rPrChange>
          </w:rPr>
          <w:br/>
        </w:r>
        <w:r w:rsidRPr="00BB3890">
          <w:rPr>
            <w:rStyle w:val="st5"/>
            <w:rFonts w:ascii="Arial" w:hAnsi="Arial" w:cs="Arial"/>
            <w:color w:val="333333"/>
            <w:sz w:val="21"/>
            <w:szCs w:val="21"/>
            <w:rPrChange w:id="1004" w:author="Walter Poch" w:date="2010-10-12T19:57:00Z">
              <w:rPr>
                <w:rStyle w:val="st5"/>
                <w:rFonts w:ascii="Arial" w:hAnsi="Arial" w:cs="Arial"/>
                <w:color w:val="333333"/>
                <w:sz w:val="21"/>
                <w:szCs w:val="21"/>
              </w:rPr>
            </w:rPrChange>
          </w:rPr>
          <w:t>Entre los problemas del sector menciona "la acrítica incorporación de nuevas tecnologías y medicamentos al mercado sin una adecuada regulación de la obligación de cobertura" y el retraso en el pago de reintegros de la APE a las obras sociales. Sugiere que el Estado debe hacer una amplia convocatoria para definir los límites de obligaciones de cobertura.</w:t>
        </w:r>
        <w:r w:rsidRPr="00BB3890">
          <w:rPr>
            <w:rStyle w:val="apple-converted-space"/>
            <w:rFonts w:ascii="Arial" w:hAnsi="Arial" w:cs="Arial"/>
            <w:color w:val="333333"/>
            <w:sz w:val="21"/>
            <w:szCs w:val="21"/>
            <w:rPrChange w:id="1005" w:author="Walter Poch" w:date="2010-10-12T19:57:00Z">
              <w:rPr>
                <w:rStyle w:val="apple-converted-space"/>
                <w:rFonts w:ascii="Arial" w:hAnsi="Arial" w:cs="Arial"/>
                <w:color w:val="333333"/>
                <w:sz w:val="21"/>
                <w:szCs w:val="21"/>
              </w:rPr>
            </w:rPrChange>
          </w:rPr>
          <w:t> </w:t>
        </w:r>
        <w:r w:rsidRPr="00BB3890">
          <w:rPr>
            <w:rFonts w:ascii="Arial" w:hAnsi="Arial" w:cs="Arial"/>
            <w:color w:val="333333"/>
            <w:sz w:val="21"/>
            <w:szCs w:val="21"/>
            <w:rPrChange w:id="1006" w:author="Walter Poch" w:date="2010-10-12T19:57:00Z">
              <w:rPr>
                <w:rFonts w:ascii="Arial" w:hAnsi="Arial" w:cs="Arial"/>
                <w:color w:val="333333"/>
                <w:sz w:val="21"/>
                <w:szCs w:val="21"/>
              </w:rPr>
            </w:rPrChange>
          </w:rPr>
          <w:br/>
        </w:r>
        <w:r w:rsidRPr="00BB3890">
          <w:rPr>
            <w:rFonts w:ascii="Arial" w:hAnsi="Arial" w:cs="Arial"/>
            <w:color w:val="333333"/>
            <w:sz w:val="21"/>
            <w:szCs w:val="21"/>
            <w:rPrChange w:id="1007" w:author="Walter Poch" w:date="2010-10-12T19:57:00Z">
              <w:rPr>
                <w:rFonts w:ascii="Arial" w:hAnsi="Arial" w:cs="Arial"/>
                <w:color w:val="333333"/>
                <w:sz w:val="21"/>
                <w:szCs w:val="21"/>
              </w:rPr>
            </w:rPrChange>
          </w:rPr>
          <w:br/>
        </w:r>
        <w:r w:rsidRPr="00BB3890">
          <w:rPr>
            <w:rStyle w:val="st5"/>
            <w:rFonts w:ascii="Arial" w:hAnsi="Arial" w:cs="Arial"/>
            <w:color w:val="333333"/>
            <w:sz w:val="21"/>
            <w:szCs w:val="21"/>
            <w:rPrChange w:id="1008" w:author="Walter Poch" w:date="2010-10-12T19:57:00Z">
              <w:rPr>
                <w:rStyle w:val="st5"/>
                <w:rFonts w:ascii="Arial" w:hAnsi="Arial" w:cs="Arial"/>
                <w:color w:val="333333"/>
                <w:sz w:val="21"/>
                <w:szCs w:val="21"/>
              </w:rPr>
            </w:rPrChange>
          </w:rPr>
          <w:t xml:space="preserve">Por su parte Jorge </w:t>
        </w:r>
        <w:proofErr w:type="spellStart"/>
        <w:r w:rsidRPr="00BB3890">
          <w:rPr>
            <w:rStyle w:val="st5"/>
            <w:rFonts w:ascii="Arial" w:hAnsi="Arial" w:cs="Arial"/>
            <w:color w:val="333333"/>
            <w:sz w:val="21"/>
            <w:szCs w:val="21"/>
            <w:rPrChange w:id="1009" w:author="Walter Poch" w:date="2010-10-12T19:57:00Z">
              <w:rPr>
                <w:rStyle w:val="st5"/>
                <w:rFonts w:ascii="Arial" w:hAnsi="Arial" w:cs="Arial"/>
                <w:color w:val="333333"/>
                <w:sz w:val="21"/>
                <w:szCs w:val="21"/>
              </w:rPr>
            </w:rPrChange>
          </w:rPr>
          <w:t>Cherro</w:t>
        </w:r>
        <w:proofErr w:type="spellEnd"/>
        <w:r w:rsidRPr="00BB3890">
          <w:rPr>
            <w:rStyle w:val="st5"/>
            <w:rFonts w:ascii="Arial" w:hAnsi="Arial" w:cs="Arial"/>
            <w:color w:val="333333"/>
            <w:sz w:val="21"/>
            <w:szCs w:val="21"/>
            <w:rPrChange w:id="1010" w:author="Walter Poch" w:date="2010-10-12T19:57:00Z">
              <w:rPr>
                <w:rStyle w:val="st5"/>
                <w:rFonts w:ascii="Arial" w:hAnsi="Arial" w:cs="Arial"/>
                <w:color w:val="333333"/>
                <w:sz w:val="21"/>
                <w:szCs w:val="21"/>
              </w:rPr>
            </w:rPrChange>
          </w:rPr>
          <w:t xml:space="preserve">, presidente de la Asociación de Clínicas, Sanatorios y Hospitales </w:t>
        </w:r>
        <w:r w:rsidRPr="00BB3890">
          <w:rPr>
            <w:rStyle w:val="st5"/>
            <w:rFonts w:ascii="Arial" w:hAnsi="Arial" w:cs="Arial"/>
            <w:color w:val="333333"/>
            <w:sz w:val="21"/>
            <w:szCs w:val="21"/>
            <w:rPrChange w:id="1011" w:author="Walter Poch" w:date="2010-10-12T19:57:00Z">
              <w:rPr>
                <w:rStyle w:val="st5"/>
                <w:rFonts w:ascii="Arial" w:hAnsi="Arial" w:cs="Arial"/>
                <w:color w:val="333333"/>
                <w:sz w:val="21"/>
                <w:szCs w:val="21"/>
              </w:rPr>
            </w:rPrChange>
          </w:rPr>
          <w:lastRenderedPageBreak/>
          <w:t>Privados de la República Argentina (ADECRA), reconoce que "existe un retraso arancelario crónico superior al 30%, que proviene del fin de la convertibilidad de la que salimos mal parados cuando se hizo duro reponer insumos en dólares: aparatología, medicamentos". A lo que se agrega el problema de conseguir recursos financieros para pagar los aumentos salariales del personal que representa un 60% de los costos".</w:t>
        </w:r>
        <w:r w:rsidRPr="00BB3890">
          <w:rPr>
            <w:rStyle w:val="apple-converted-space"/>
            <w:rFonts w:ascii="Arial" w:hAnsi="Arial" w:cs="Arial"/>
            <w:color w:val="333333"/>
            <w:sz w:val="21"/>
            <w:szCs w:val="21"/>
            <w:rPrChange w:id="1012" w:author="Walter Poch" w:date="2010-10-12T19:57:00Z">
              <w:rPr>
                <w:rStyle w:val="apple-converted-space"/>
                <w:rFonts w:ascii="Arial" w:hAnsi="Arial" w:cs="Arial"/>
                <w:color w:val="333333"/>
                <w:sz w:val="21"/>
                <w:szCs w:val="21"/>
              </w:rPr>
            </w:rPrChange>
          </w:rPr>
          <w:t> </w:t>
        </w:r>
        <w:r w:rsidRPr="00BB3890">
          <w:rPr>
            <w:rFonts w:ascii="Arial" w:hAnsi="Arial" w:cs="Arial"/>
            <w:color w:val="333333"/>
            <w:sz w:val="21"/>
            <w:szCs w:val="21"/>
            <w:rPrChange w:id="1013" w:author="Walter Poch" w:date="2010-10-12T19:57:00Z">
              <w:rPr>
                <w:rFonts w:ascii="Arial" w:hAnsi="Arial" w:cs="Arial"/>
                <w:color w:val="333333"/>
                <w:sz w:val="21"/>
                <w:szCs w:val="21"/>
              </w:rPr>
            </w:rPrChange>
          </w:rPr>
          <w:br/>
        </w:r>
        <w:r w:rsidRPr="00BB3890">
          <w:rPr>
            <w:rFonts w:ascii="Arial" w:hAnsi="Arial" w:cs="Arial"/>
            <w:color w:val="333333"/>
            <w:sz w:val="21"/>
            <w:szCs w:val="21"/>
            <w:rPrChange w:id="1014" w:author="Walter Poch" w:date="2010-10-12T19:57:00Z">
              <w:rPr>
                <w:rFonts w:ascii="Arial" w:hAnsi="Arial" w:cs="Arial"/>
                <w:color w:val="333333"/>
                <w:sz w:val="21"/>
                <w:szCs w:val="21"/>
              </w:rPr>
            </w:rPrChange>
          </w:rPr>
          <w:br/>
        </w:r>
        <w:r w:rsidRPr="00BB3890">
          <w:rPr>
            <w:rStyle w:val="st5"/>
            <w:rFonts w:ascii="Arial" w:hAnsi="Arial" w:cs="Arial"/>
            <w:color w:val="333333"/>
            <w:sz w:val="21"/>
            <w:szCs w:val="21"/>
            <w:rPrChange w:id="1015" w:author="Walter Poch" w:date="2010-10-12T19:57:00Z">
              <w:rPr>
                <w:rStyle w:val="st5"/>
                <w:rFonts w:ascii="Arial" w:hAnsi="Arial" w:cs="Arial"/>
                <w:color w:val="333333"/>
                <w:sz w:val="21"/>
                <w:szCs w:val="21"/>
              </w:rPr>
            </w:rPrChange>
          </w:rPr>
          <w:t>"Tenemos una matriz tributaria muy injusta, una gran parte de nuestra actividad está exenta de IVA (la facturación a obras sociales y PAMI), pero la totalidad de nuestras compras están gravadas con IVA, sólo podemos utilizar para desgravar el IVA el porcentaje de facturación con IVA nuestra, que es la particular. Estamos conversando para que se nos permita utilizar ese excedente técnico del IVA como un crédito fiscal para el pago de otras cargas. Esto ayudaría a las clínicas más chicas, que son las que más dependen de la seguridad social y menos facturación con IVA pueden hacer".</w:t>
        </w:r>
        <w:r w:rsidRPr="00BB3890">
          <w:rPr>
            <w:rStyle w:val="apple-converted-space"/>
            <w:rFonts w:ascii="Arial" w:hAnsi="Arial" w:cs="Arial"/>
            <w:color w:val="333333"/>
            <w:sz w:val="21"/>
            <w:szCs w:val="21"/>
            <w:rPrChange w:id="1016" w:author="Walter Poch" w:date="2010-10-12T19:57:00Z">
              <w:rPr>
                <w:rStyle w:val="apple-converted-space"/>
                <w:rFonts w:ascii="Arial" w:hAnsi="Arial" w:cs="Arial"/>
                <w:color w:val="333333"/>
                <w:sz w:val="21"/>
                <w:szCs w:val="21"/>
              </w:rPr>
            </w:rPrChange>
          </w:rPr>
          <w:t> </w:t>
        </w:r>
        <w:r w:rsidRPr="00BB3890">
          <w:rPr>
            <w:rFonts w:ascii="Arial" w:hAnsi="Arial" w:cs="Arial"/>
            <w:color w:val="333333"/>
            <w:sz w:val="21"/>
            <w:szCs w:val="21"/>
            <w:rPrChange w:id="1017" w:author="Walter Poch" w:date="2010-10-12T19:57:00Z">
              <w:rPr>
                <w:rFonts w:ascii="Arial" w:hAnsi="Arial" w:cs="Arial"/>
                <w:color w:val="333333"/>
                <w:sz w:val="21"/>
                <w:szCs w:val="21"/>
              </w:rPr>
            </w:rPrChange>
          </w:rPr>
          <w:br/>
        </w:r>
        <w:r w:rsidRPr="00BB3890">
          <w:rPr>
            <w:rFonts w:ascii="Arial" w:hAnsi="Arial" w:cs="Arial"/>
            <w:color w:val="333333"/>
            <w:sz w:val="21"/>
            <w:szCs w:val="21"/>
            <w:rPrChange w:id="1018" w:author="Walter Poch" w:date="2010-10-12T19:57:00Z">
              <w:rPr>
                <w:rFonts w:ascii="Arial" w:hAnsi="Arial" w:cs="Arial"/>
                <w:color w:val="333333"/>
                <w:sz w:val="21"/>
                <w:szCs w:val="21"/>
              </w:rPr>
            </w:rPrChange>
          </w:rPr>
          <w:br/>
        </w:r>
        <w:r w:rsidRPr="00BB3890">
          <w:rPr>
            <w:rStyle w:val="st5"/>
            <w:rFonts w:ascii="Arial" w:hAnsi="Arial" w:cs="Arial"/>
            <w:color w:val="333333"/>
            <w:sz w:val="21"/>
            <w:szCs w:val="21"/>
            <w:rPrChange w:id="1019" w:author="Walter Poch" w:date="2010-10-12T19:57:00Z">
              <w:rPr>
                <w:rStyle w:val="st5"/>
                <w:rFonts w:ascii="Arial" w:hAnsi="Arial" w:cs="Arial"/>
                <w:color w:val="333333"/>
                <w:sz w:val="21"/>
                <w:szCs w:val="21"/>
              </w:rPr>
            </w:rPrChange>
          </w:rPr>
          <w:t xml:space="preserve">Desde otra óptica, Claudio </w:t>
        </w:r>
        <w:proofErr w:type="spellStart"/>
        <w:r w:rsidRPr="00BB3890">
          <w:rPr>
            <w:rStyle w:val="st5"/>
            <w:rFonts w:ascii="Arial" w:hAnsi="Arial" w:cs="Arial"/>
            <w:color w:val="333333"/>
            <w:sz w:val="21"/>
            <w:szCs w:val="21"/>
            <w:rPrChange w:id="1020" w:author="Walter Poch" w:date="2010-10-12T19:57:00Z">
              <w:rPr>
                <w:rStyle w:val="st5"/>
                <w:rFonts w:ascii="Arial" w:hAnsi="Arial" w:cs="Arial"/>
                <w:color w:val="333333"/>
                <w:sz w:val="21"/>
                <w:szCs w:val="21"/>
              </w:rPr>
            </w:rPrChange>
          </w:rPr>
          <w:t>Belocopitt</w:t>
        </w:r>
        <w:proofErr w:type="spellEnd"/>
        <w:r w:rsidRPr="00BB3890">
          <w:rPr>
            <w:rStyle w:val="st5"/>
            <w:rFonts w:ascii="Arial" w:hAnsi="Arial" w:cs="Arial"/>
            <w:color w:val="333333"/>
            <w:sz w:val="21"/>
            <w:szCs w:val="21"/>
            <w:rPrChange w:id="1021" w:author="Walter Poch" w:date="2010-10-12T19:57:00Z">
              <w:rPr>
                <w:rStyle w:val="st5"/>
                <w:rFonts w:ascii="Arial" w:hAnsi="Arial" w:cs="Arial"/>
                <w:color w:val="333333"/>
                <w:sz w:val="21"/>
                <w:szCs w:val="21"/>
              </w:rPr>
            </w:rPrChange>
          </w:rPr>
          <w:t xml:space="preserve">, presidente de </w:t>
        </w:r>
        <w:proofErr w:type="spellStart"/>
        <w:r w:rsidRPr="00BB3890">
          <w:rPr>
            <w:rStyle w:val="st5"/>
            <w:rFonts w:ascii="Arial" w:hAnsi="Arial" w:cs="Arial"/>
            <w:color w:val="333333"/>
            <w:sz w:val="21"/>
            <w:szCs w:val="21"/>
            <w:rPrChange w:id="1022" w:author="Walter Poch" w:date="2010-10-12T19:57:00Z">
              <w:rPr>
                <w:rStyle w:val="st5"/>
                <w:rFonts w:ascii="Arial" w:hAnsi="Arial" w:cs="Arial"/>
                <w:color w:val="333333"/>
                <w:sz w:val="21"/>
                <w:szCs w:val="21"/>
              </w:rPr>
            </w:rPrChange>
          </w:rPr>
          <w:t>Swiss</w:t>
        </w:r>
        <w:proofErr w:type="spellEnd"/>
        <w:r w:rsidRPr="00BB3890">
          <w:rPr>
            <w:rStyle w:val="st5"/>
            <w:rFonts w:ascii="Arial" w:hAnsi="Arial" w:cs="Arial"/>
            <w:color w:val="333333"/>
            <w:sz w:val="21"/>
            <w:szCs w:val="21"/>
            <w:rPrChange w:id="1023" w:author="Walter Poch" w:date="2010-10-12T19:57:00Z">
              <w:rPr>
                <w:rStyle w:val="st5"/>
                <w:rFonts w:ascii="Arial" w:hAnsi="Arial" w:cs="Arial"/>
                <w:color w:val="333333"/>
                <w:sz w:val="21"/>
                <w:szCs w:val="21"/>
              </w:rPr>
            </w:rPrChange>
          </w:rPr>
          <w:t xml:space="preserve"> Medical </w:t>
        </w:r>
        <w:proofErr w:type="spellStart"/>
        <w:r w:rsidRPr="00BB3890">
          <w:rPr>
            <w:rStyle w:val="st5"/>
            <w:rFonts w:ascii="Arial" w:hAnsi="Arial" w:cs="Arial"/>
            <w:color w:val="333333"/>
            <w:sz w:val="21"/>
            <w:szCs w:val="21"/>
            <w:rPrChange w:id="1024" w:author="Walter Poch" w:date="2010-10-12T19:57:00Z">
              <w:rPr>
                <w:rStyle w:val="st5"/>
                <w:rFonts w:ascii="Arial" w:hAnsi="Arial" w:cs="Arial"/>
                <w:color w:val="333333"/>
                <w:sz w:val="21"/>
                <w:szCs w:val="21"/>
              </w:rPr>
            </w:rPrChange>
          </w:rPr>
          <w:t>Group</w:t>
        </w:r>
        <w:proofErr w:type="spellEnd"/>
        <w:r w:rsidRPr="00BB3890">
          <w:rPr>
            <w:rStyle w:val="st5"/>
            <w:rFonts w:ascii="Arial" w:hAnsi="Arial" w:cs="Arial"/>
            <w:color w:val="333333"/>
            <w:sz w:val="21"/>
            <w:szCs w:val="21"/>
            <w:rPrChange w:id="1025" w:author="Walter Poch" w:date="2010-10-12T19:57:00Z">
              <w:rPr>
                <w:rStyle w:val="st5"/>
                <w:rFonts w:ascii="Arial" w:hAnsi="Arial" w:cs="Arial"/>
                <w:color w:val="333333"/>
                <w:sz w:val="21"/>
                <w:szCs w:val="21"/>
              </w:rPr>
            </w:rPrChange>
          </w:rPr>
          <w:t>, dice que la gente percibe que las empresas de medicina prepaga cobran cuotas muy caras porque hay una superposición de roles confusos según los cuales el sector privado estaría reemplazando o compensando carencias del sistema público.</w:t>
        </w:r>
        <w:r w:rsidRPr="00BB3890">
          <w:rPr>
            <w:rStyle w:val="apple-converted-space"/>
            <w:rFonts w:ascii="Arial" w:hAnsi="Arial" w:cs="Arial"/>
            <w:color w:val="333333"/>
            <w:sz w:val="21"/>
            <w:szCs w:val="21"/>
            <w:rPrChange w:id="1026" w:author="Walter Poch" w:date="2010-10-12T19:57:00Z">
              <w:rPr>
                <w:rStyle w:val="apple-converted-space"/>
                <w:rFonts w:ascii="Arial" w:hAnsi="Arial" w:cs="Arial"/>
                <w:color w:val="333333"/>
                <w:sz w:val="21"/>
                <w:szCs w:val="21"/>
              </w:rPr>
            </w:rPrChange>
          </w:rPr>
          <w:t> </w:t>
        </w:r>
        <w:r w:rsidRPr="00BB3890">
          <w:rPr>
            <w:rFonts w:ascii="Arial" w:hAnsi="Arial" w:cs="Arial"/>
            <w:color w:val="333333"/>
            <w:sz w:val="21"/>
            <w:szCs w:val="21"/>
            <w:rPrChange w:id="1027" w:author="Walter Poch" w:date="2010-10-12T19:57:00Z">
              <w:rPr>
                <w:rFonts w:ascii="Arial" w:hAnsi="Arial" w:cs="Arial"/>
                <w:color w:val="333333"/>
                <w:sz w:val="21"/>
                <w:szCs w:val="21"/>
              </w:rPr>
            </w:rPrChange>
          </w:rPr>
          <w:br/>
        </w:r>
        <w:r w:rsidRPr="00BB3890">
          <w:rPr>
            <w:rFonts w:ascii="Arial" w:hAnsi="Arial" w:cs="Arial"/>
            <w:color w:val="333333"/>
            <w:sz w:val="21"/>
            <w:szCs w:val="21"/>
            <w:rPrChange w:id="1028" w:author="Walter Poch" w:date="2010-10-12T19:57:00Z">
              <w:rPr>
                <w:rFonts w:ascii="Arial" w:hAnsi="Arial" w:cs="Arial"/>
                <w:color w:val="333333"/>
                <w:sz w:val="21"/>
                <w:szCs w:val="21"/>
              </w:rPr>
            </w:rPrChange>
          </w:rPr>
          <w:br/>
        </w:r>
        <w:r w:rsidRPr="00BB3890">
          <w:rPr>
            <w:rStyle w:val="st5"/>
            <w:rFonts w:ascii="Arial" w:hAnsi="Arial" w:cs="Arial"/>
            <w:color w:val="333333"/>
            <w:sz w:val="21"/>
            <w:szCs w:val="21"/>
            <w:rPrChange w:id="1029" w:author="Walter Poch" w:date="2010-10-12T19:57:00Z">
              <w:rPr>
                <w:rStyle w:val="st5"/>
                <w:rFonts w:ascii="Arial" w:hAnsi="Arial" w:cs="Arial"/>
                <w:color w:val="333333"/>
                <w:sz w:val="21"/>
                <w:szCs w:val="21"/>
              </w:rPr>
            </w:rPrChange>
          </w:rPr>
          <w:t>"El sistema funciona mal, el 45 o el 50% de la gente no tiene cobertura y se tiene la sensación de que si no se tiene obra social o una prepaga nos puede pasar cualquier cosa. La gente compra nuestros servicios porque se siente desprotegida, forzada a hacerlo y entonces todo le parece caro. En países ricos, los mejores sistemas de salud están en manos del Estado, como en Inglaterra o España".</w:t>
        </w:r>
        <w:r w:rsidRPr="00BB3890">
          <w:rPr>
            <w:rStyle w:val="apple-converted-space"/>
            <w:rFonts w:ascii="Arial" w:hAnsi="Arial" w:cs="Arial"/>
            <w:color w:val="333333"/>
            <w:sz w:val="21"/>
            <w:szCs w:val="21"/>
            <w:rPrChange w:id="1030" w:author="Walter Poch" w:date="2010-10-12T19:57:00Z">
              <w:rPr>
                <w:rStyle w:val="apple-converted-space"/>
                <w:rFonts w:ascii="Arial" w:hAnsi="Arial" w:cs="Arial"/>
                <w:color w:val="333333"/>
                <w:sz w:val="21"/>
                <w:szCs w:val="21"/>
              </w:rPr>
            </w:rPrChange>
          </w:rPr>
          <w:t> </w:t>
        </w:r>
        <w:r w:rsidRPr="00BB3890">
          <w:rPr>
            <w:rFonts w:ascii="Arial" w:hAnsi="Arial" w:cs="Arial"/>
            <w:color w:val="333333"/>
            <w:sz w:val="21"/>
            <w:szCs w:val="21"/>
            <w:rPrChange w:id="1031" w:author="Walter Poch" w:date="2010-10-12T19:57:00Z">
              <w:rPr>
                <w:rFonts w:ascii="Arial" w:hAnsi="Arial" w:cs="Arial"/>
                <w:color w:val="333333"/>
                <w:sz w:val="21"/>
                <w:szCs w:val="21"/>
              </w:rPr>
            </w:rPrChange>
          </w:rPr>
          <w:br/>
        </w:r>
        <w:r w:rsidRPr="00BB3890">
          <w:rPr>
            <w:rFonts w:ascii="Arial" w:hAnsi="Arial" w:cs="Arial"/>
            <w:color w:val="333333"/>
            <w:sz w:val="21"/>
            <w:szCs w:val="21"/>
            <w:rPrChange w:id="1032" w:author="Walter Poch" w:date="2010-10-12T19:57:00Z">
              <w:rPr>
                <w:rFonts w:ascii="Arial" w:hAnsi="Arial" w:cs="Arial"/>
                <w:color w:val="333333"/>
                <w:sz w:val="21"/>
                <w:szCs w:val="21"/>
              </w:rPr>
            </w:rPrChange>
          </w:rPr>
          <w:br/>
        </w:r>
        <w:proofErr w:type="spellStart"/>
        <w:r w:rsidRPr="00BB3890">
          <w:rPr>
            <w:rStyle w:val="st5"/>
            <w:rFonts w:ascii="Arial" w:hAnsi="Arial" w:cs="Arial"/>
            <w:color w:val="333333"/>
            <w:sz w:val="21"/>
            <w:szCs w:val="21"/>
            <w:rPrChange w:id="1033" w:author="Walter Poch" w:date="2010-10-12T19:57:00Z">
              <w:rPr>
                <w:rStyle w:val="st5"/>
                <w:rFonts w:ascii="Arial" w:hAnsi="Arial" w:cs="Arial"/>
                <w:color w:val="333333"/>
                <w:sz w:val="21"/>
                <w:szCs w:val="21"/>
              </w:rPr>
            </w:rPrChange>
          </w:rPr>
          <w:t>Belocopitt</w:t>
        </w:r>
        <w:proofErr w:type="spellEnd"/>
        <w:r w:rsidRPr="00BB3890">
          <w:rPr>
            <w:rStyle w:val="st5"/>
            <w:rFonts w:ascii="Arial" w:hAnsi="Arial" w:cs="Arial"/>
            <w:color w:val="333333"/>
            <w:sz w:val="21"/>
            <w:szCs w:val="21"/>
            <w:rPrChange w:id="1034" w:author="Walter Poch" w:date="2010-10-12T19:57:00Z">
              <w:rPr>
                <w:rStyle w:val="st5"/>
                <w:rFonts w:ascii="Arial" w:hAnsi="Arial" w:cs="Arial"/>
                <w:color w:val="333333"/>
                <w:sz w:val="21"/>
                <w:szCs w:val="21"/>
              </w:rPr>
            </w:rPrChange>
          </w:rPr>
          <w:t xml:space="preserve"> considera que "lo que hay que resolver es garantizar el derecho a la salud para todos, el sistema debe ser público. El sector privado puede dar lo adicional: atender o brindar mejor hotelería, siempre hay quien va a querer algo diferente. Deberíamos tener usuarios que contraten el servicio porque les guste y no porque no tienen más opción".</w:t>
        </w:r>
        <w:r w:rsidRPr="00BB3890">
          <w:rPr>
            <w:rStyle w:val="apple-converted-space"/>
            <w:rFonts w:ascii="Arial" w:hAnsi="Arial" w:cs="Arial"/>
            <w:color w:val="333333"/>
            <w:sz w:val="21"/>
            <w:szCs w:val="21"/>
            <w:rPrChange w:id="1035" w:author="Walter Poch" w:date="2010-10-12T19:57:00Z">
              <w:rPr>
                <w:rStyle w:val="apple-converted-space"/>
                <w:rFonts w:ascii="Arial" w:hAnsi="Arial" w:cs="Arial"/>
                <w:color w:val="333333"/>
                <w:sz w:val="21"/>
                <w:szCs w:val="21"/>
              </w:rPr>
            </w:rPrChange>
          </w:rPr>
          <w:t> </w:t>
        </w:r>
        <w:r w:rsidRPr="00BB3890">
          <w:rPr>
            <w:rFonts w:ascii="Arial" w:hAnsi="Arial" w:cs="Arial"/>
            <w:color w:val="333333"/>
            <w:sz w:val="21"/>
            <w:szCs w:val="21"/>
            <w:rPrChange w:id="1036" w:author="Walter Poch" w:date="2010-10-12T19:57:00Z">
              <w:rPr>
                <w:rFonts w:ascii="Arial" w:hAnsi="Arial" w:cs="Arial"/>
                <w:color w:val="333333"/>
                <w:sz w:val="21"/>
                <w:szCs w:val="21"/>
              </w:rPr>
            </w:rPrChange>
          </w:rPr>
          <w:br/>
        </w:r>
        <w:r w:rsidRPr="00BB3890">
          <w:rPr>
            <w:rFonts w:ascii="Arial" w:hAnsi="Arial" w:cs="Arial"/>
            <w:color w:val="333333"/>
            <w:sz w:val="21"/>
            <w:szCs w:val="21"/>
            <w:rPrChange w:id="1037" w:author="Walter Poch" w:date="2010-10-12T19:57:00Z">
              <w:rPr>
                <w:rFonts w:ascii="Arial" w:hAnsi="Arial" w:cs="Arial"/>
                <w:color w:val="333333"/>
                <w:sz w:val="21"/>
                <w:szCs w:val="21"/>
              </w:rPr>
            </w:rPrChange>
          </w:rPr>
          <w:br/>
        </w:r>
        <w:r w:rsidRPr="00BB3890">
          <w:rPr>
            <w:rStyle w:val="st5"/>
            <w:rFonts w:ascii="Arial" w:hAnsi="Arial" w:cs="Arial"/>
            <w:color w:val="333333"/>
            <w:sz w:val="21"/>
            <w:szCs w:val="21"/>
            <w:rPrChange w:id="1038" w:author="Walter Poch" w:date="2010-10-12T19:57:00Z">
              <w:rPr>
                <w:rStyle w:val="st5"/>
                <w:rFonts w:ascii="Arial" w:hAnsi="Arial" w:cs="Arial"/>
                <w:color w:val="333333"/>
                <w:sz w:val="21"/>
                <w:szCs w:val="21"/>
              </w:rPr>
            </w:rPrChange>
          </w:rPr>
          <w:t xml:space="preserve">Coincide en que "la tecnología es carísima, cada vez más, estamos obligados a dar todo lo que existe y sólo podemos financiarnos con la suba de cuotas; se genera un círculo poco sano". Como ejemplo cita tratamientos con medicación oncológica de $100.000 </w:t>
        </w:r>
        <w:proofErr w:type="gramStart"/>
        <w:r w:rsidRPr="00BB3890">
          <w:rPr>
            <w:rStyle w:val="st5"/>
            <w:rFonts w:ascii="Arial" w:hAnsi="Arial" w:cs="Arial"/>
            <w:color w:val="333333"/>
            <w:sz w:val="21"/>
            <w:szCs w:val="21"/>
            <w:rPrChange w:id="1039" w:author="Walter Poch" w:date="2010-10-12T19:57:00Z">
              <w:rPr>
                <w:rStyle w:val="st5"/>
                <w:rFonts w:ascii="Arial" w:hAnsi="Arial" w:cs="Arial"/>
                <w:color w:val="333333"/>
                <w:sz w:val="21"/>
                <w:szCs w:val="21"/>
              </w:rPr>
            </w:rPrChange>
          </w:rPr>
          <w:t>mensuales</w:t>
        </w:r>
        <w:proofErr w:type="gramEnd"/>
        <w:r w:rsidRPr="00BB3890">
          <w:rPr>
            <w:rStyle w:val="st5"/>
            <w:rFonts w:ascii="Arial" w:hAnsi="Arial" w:cs="Arial"/>
            <w:color w:val="333333"/>
            <w:sz w:val="21"/>
            <w:szCs w:val="21"/>
            <w:rPrChange w:id="1040" w:author="Walter Poch" w:date="2010-10-12T19:57:00Z">
              <w:rPr>
                <w:rStyle w:val="st5"/>
                <w:rFonts w:ascii="Arial" w:hAnsi="Arial" w:cs="Arial"/>
                <w:color w:val="333333"/>
                <w:sz w:val="21"/>
                <w:szCs w:val="21"/>
              </w:rPr>
            </w:rPrChange>
          </w:rPr>
          <w:t>; operaciones artificiales de corazón que cuestan hasta $2.500.000 o la nueva vacuna contra el cáncer prostático que vale US$90.000 la unidad.</w:t>
        </w:r>
        <w:r w:rsidRPr="00BB3890">
          <w:rPr>
            <w:rStyle w:val="apple-converted-space"/>
            <w:rFonts w:ascii="Arial" w:hAnsi="Arial" w:cs="Arial"/>
            <w:color w:val="333333"/>
            <w:sz w:val="21"/>
            <w:szCs w:val="21"/>
            <w:rPrChange w:id="1041" w:author="Walter Poch" w:date="2010-10-12T19:57:00Z">
              <w:rPr>
                <w:rStyle w:val="apple-converted-space"/>
                <w:rFonts w:ascii="Arial" w:hAnsi="Arial" w:cs="Arial"/>
                <w:color w:val="333333"/>
                <w:sz w:val="21"/>
                <w:szCs w:val="21"/>
              </w:rPr>
            </w:rPrChange>
          </w:rPr>
          <w:t> </w:t>
        </w:r>
        <w:r w:rsidRPr="00BB3890">
          <w:rPr>
            <w:rFonts w:ascii="Arial" w:hAnsi="Arial" w:cs="Arial"/>
            <w:color w:val="333333"/>
            <w:sz w:val="21"/>
            <w:szCs w:val="21"/>
            <w:rPrChange w:id="1042" w:author="Walter Poch" w:date="2010-10-12T19:57:00Z">
              <w:rPr>
                <w:rFonts w:ascii="Arial" w:hAnsi="Arial" w:cs="Arial"/>
                <w:color w:val="333333"/>
                <w:sz w:val="21"/>
                <w:szCs w:val="21"/>
              </w:rPr>
            </w:rPrChange>
          </w:rPr>
          <w:br/>
        </w:r>
        <w:r w:rsidRPr="00BB3890">
          <w:rPr>
            <w:rFonts w:ascii="Arial" w:hAnsi="Arial" w:cs="Arial"/>
            <w:color w:val="333333"/>
            <w:sz w:val="21"/>
            <w:szCs w:val="21"/>
            <w:rPrChange w:id="1043" w:author="Walter Poch" w:date="2010-10-12T19:57:00Z">
              <w:rPr>
                <w:rFonts w:ascii="Arial" w:hAnsi="Arial" w:cs="Arial"/>
                <w:color w:val="333333"/>
                <w:sz w:val="21"/>
                <w:szCs w:val="21"/>
              </w:rPr>
            </w:rPrChange>
          </w:rPr>
          <w:br/>
        </w:r>
        <w:r w:rsidRPr="00BB3890">
          <w:rPr>
            <w:rStyle w:val="st5"/>
            <w:rFonts w:ascii="Arial" w:hAnsi="Arial" w:cs="Arial"/>
            <w:color w:val="333333"/>
            <w:sz w:val="21"/>
            <w:szCs w:val="21"/>
            <w:rPrChange w:id="1044" w:author="Walter Poch" w:date="2010-10-12T19:57:00Z">
              <w:rPr>
                <w:rStyle w:val="st5"/>
                <w:rFonts w:ascii="Arial" w:hAnsi="Arial" w:cs="Arial"/>
                <w:color w:val="333333"/>
                <w:sz w:val="21"/>
                <w:szCs w:val="21"/>
              </w:rPr>
            </w:rPrChange>
          </w:rPr>
          <w:t>Hugo Quintana es el titular de la Asociación de Personal de Organismos de Control (APOC), cuya obra social, OSPOCE, ya tiene 300.000 afiliados. "El costo de la medicina en el mundo aumenta entre un 7 y un 8% anual, por el avance tecnológico", informa.</w:t>
        </w:r>
        <w:r w:rsidRPr="00BB3890">
          <w:rPr>
            <w:rStyle w:val="apple-converted-space"/>
            <w:rFonts w:ascii="Arial" w:hAnsi="Arial" w:cs="Arial"/>
            <w:color w:val="333333"/>
            <w:sz w:val="21"/>
            <w:szCs w:val="21"/>
            <w:rPrChange w:id="1045" w:author="Walter Poch" w:date="2010-10-12T19:57:00Z">
              <w:rPr>
                <w:rStyle w:val="apple-converted-space"/>
                <w:rFonts w:ascii="Arial" w:hAnsi="Arial" w:cs="Arial"/>
                <w:color w:val="333333"/>
                <w:sz w:val="21"/>
                <w:szCs w:val="21"/>
              </w:rPr>
            </w:rPrChange>
          </w:rPr>
          <w:t> </w:t>
        </w:r>
        <w:r w:rsidRPr="00BB3890">
          <w:rPr>
            <w:rFonts w:ascii="Arial" w:hAnsi="Arial" w:cs="Arial"/>
            <w:color w:val="333333"/>
            <w:sz w:val="21"/>
            <w:szCs w:val="21"/>
            <w:rPrChange w:id="1046" w:author="Walter Poch" w:date="2010-10-12T19:57:00Z">
              <w:rPr>
                <w:rFonts w:ascii="Arial" w:hAnsi="Arial" w:cs="Arial"/>
                <w:color w:val="333333"/>
                <w:sz w:val="21"/>
                <w:szCs w:val="21"/>
              </w:rPr>
            </w:rPrChange>
          </w:rPr>
          <w:br/>
        </w:r>
        <w:r w:rsidRPr="00BB3890">
          <w:rPr>
            <w:rFonts w:ascii="Arial" w:hAnsi="Arial" w:cs="Arial"/>
            <w:color w:val="333333"/>
            <w:sz w:val="21"/>
            <w:szCs w:val="21"/>
            <w:rPrChange w:id="1047" w:author="Walter Poch" w:date="2010-10-12T19:57:00Z">
              <w:rPr>
                <w:rFonts w:ascii="Arial" w:hAnsi="Arial" w:cs="Arial"/>
                <w:color w:val="333333"/>
                <w:sz w:val="21"/>
                <w:szCs w:val="21"/>
              </w:rPr>
            </w:rPrChange>
          </w:rPr>
          <w:br/>
        </w:r>
        <w:r w:rsidRPr="00BB3890">
          <w:rPr>
            <w:rStyle w:val="st5"/>
            <w:rFonts w:ascii="Arial" w:hAnsi="Arial" w:cs="Arial"/>
            <w:color w:val="333333"/>
            <w:sz w:val="21"/>
            <w:szCs w:val="21"/>
            <w:rPrChange w:id="1048" w:author="Walter Poch" w:date="2010-10-12T19:57:00Z">
              <w:rPr>
                <w:rStyle w:val="st5"/>
                <w:rFonts w:ascii="Arial" w:hAnsi="Arial" w:cs="Arial"/>
                <w:color w:val="333333"/>
                <w:sz w:val="21"/>
                <w:szCs w:val="21"/>
              </w:rPr>
            </w:rPrChange>
          </w:rPr>
          <w:t>Advierte que el problema crecerá; ya en algunos países donde los sistemas médicos públicos son muy buenos "se restringen los servicios a pacientes mayores de cierta</w:t>
        </w:r>
        <w:r w:rsidRPr="00BB3890">
          <w:rPr>
            <w:rStyle w:val="apple-converted-space"/>
            <w:rFonts w:ascii="Arial" w:hAnsi="Arial" w:cs="Arial"/>
            <w:color w:val="333333"/>
            <w:sz w:val="21"/>
            <w:szCs w:val="21"/>
            <w:rPrChange w:id="1049" w:author="Walter Poch" w:date="2010-10-12T19:57:00Z">
              <w:rPr>
                <w:rStyle w:val="apple-converted-space"/>
                <w:rFonts w:ascii="Arial" w:hAnsi="Arial" w:cs="Arial"/>
                <w:color w:val="333333"/>
                <w:sz w:val="21"/>
                <w:szCs w:val="21"/>
              </w:rPr>
            </w:rPrChange>
          </w:rPr>
          <w:t> </w:t>
        </w:r>
        <w:r w:rsidRPr="00BB3890">
          <w:rPr>
            <w:rStyle w:val="st5"/>
            <w:rFonts w:ascii="Arial" w:hAnsi="Arial" w:cs="Arial"/>
            <w:color w:val="333333"/>
            <w:sz w:val="21"/>
            <w:szCs w:val="21"/>
            <w:rPrChange w:id="1050" w:author="Walter Poch" w:date="2010-10-12T19:57:00Z">
              <w:rPr>
                <w:rStyle w:val="st5"/>
                <w:rFonts w:ascii="Arial" w:hAnsi="Arial" w:cs="Arial"/>
                <w:color w:val="333333"/>
                <w:sz w:val="21"/>
                <w:szCs w:val="21"/>
              </w:rPr>
            </w:rPrChange>
          </w:rPr>
          <w:t>edad, porque es muy costoso para su expectativa de vida" y destaca que en la Argentina "no se restringe nada, no se discrimina a nadie por la edad, eso está muy bien, pero deben decirnos cómo se paga".</w:t>
        </w:r>
        <w:r w:rsidRPr="00BB3890">
          <w:rPr>
            <w:rStyle w:val="apple-converted-space"/>
            <w:rFonts w:ascii="Arial" w:hAnsi="Arial" w:cs="Arial"/>
            <w:color w:val="333333"/>
            <w:sz w:val="21"/>
            <w:szCs w:val="21"/>
            <w:rPrChange w:id="1051" w:author="Walter Poch" w:date="2010-10-12T19:57:00Z">
              <w:rPr>
                <w:rStyle w:val="apple-converted-space"/>
                <w:rFonts w:ascii="Arial" w:hAnsi="Arial" w:cs="Arial"/>
                <w:color w:val="333333"/>
                <w:sz w:val="21"/>
                <w:szCs w:val="21"/>
              </w:rPr>
            </w:rPrChange>
          </w:rPr>
          <w:t> </w:t>
        </w:r>
        <w:r w:rsidRPr="00BB3890">
          <w:rPr>
            <w:rFonts w:ascii="Arial" w:hAnsi="Arial" w:cs="Arial"/>
            <w:color w:val="333333"/>
            <w:sz w:val="21"/>
            <w:szCs w:val="21"/>
            <w:rPrChange w:id="1052" w:author="Walter Poch" w:date="2010-10-12T19:57:00Z">
              <w:rPr>
                <w:rFonts w:ascii="Arial" w:hAnsi="Arial" w:cs="Arial"/>
                <w:color w:val="333333"/>
                <w:sz w:val="21"/>
                <w:szCs w:val="21"/>
              </w:rPr>
            </w:rPrChange>
          </w:rPr>
          <w:br/>
        </w:r>
        <w:r w:rsidRPr="00BB3890">
          <w:rPr>
            <w:rFonts w:ascii="Arial" w:hAnsi="Arial" w:cs="Arial"/>
            <w:color w:val="333333"/>
            <w:sz w:val="21"/>
            <w:szCs w:val="21"/>
            <w:rPrChange w:id="1053" w:author="Walter Poch" w:date="2010-10-12T19:57:00Z">
              <w:rPr>
                <w:rFonts w:ascii="Arial" w:hAnsi="Arial" w:cs="Arial"/>
                <w:color w:val="333333"/>
                <w:sz w:val="21"/>
                <w:szCs w:val="21"/>
              </w:rPr>
            </w:rPrChange>
          </w:rPr>
          <w:br/>
        </w:r>
        <w:r w:rsidRPr="00BB3890">
          <w:rPr>
            <w:rStyle w:val="st5"/>
            <w:rFonts w:ascii="Arial" w:hAnsi="Arial" w:cs="Arial"/>
            <w:color w:val="333333"/>
            <w:sz w:val="21"/>
            <w:szCs w:val="21"/>
            <w:rPrChange w:id="1054" w:author="Walter Poch" w:date="2010-10-12T19:57:00Z">
              <w:rPr>
                <w:rStyle w:val="st5"/>
                <w:rFonts w:ascii="Arial" w:hAnsi="Arial" w:cs="Arial"/>
                <w:color w:val="333333"/>
                <w:sz w:val="21"/>
                <w:szCs w:val="21"/>
              </w:rPr>
            </w:rPrChange>
          </w:rPr>
          <w:t xml:space="preserve">Para Quintana, "el sistema argentino de obras sociales es el mejor y debe fortalecerse con </w:t>
        </w:r>
        <w:r w:rsidRPr="00BB3890">
          <w:rPr>
            <w:rStyle w:val="st5"/>
            <w:rFonts w:ascii="Arial" w:hAnsi="Arial" w:cs="Arial"/>
            <w:color w:val="333333"/>
            <w:sz w:val="21"/>
            <w:szCs w:val="21"/>
            <w:rPrChange w:id="1055" w:author="Walter Poch" w:date="2010-10-12T19:57:00Z">
              <w:rPr>
                <w:rStyle w:val="st5"/>
                <w:rFonts w:ascii="Arial" w:hAnsi="Arial" w:cs="Arial"/>
                <w:color w:val="333333"/>
                <w:sz w:val="21"/>
                <w:szCs w:val="21"/>
              </w:rPr>
            </w:rPrChange>
          </w:rPr>
          <w:lastRenderedPageBreak/>
          <w:t>crecimiento económico y mayor empleo, también hay que tener un buen sistema de salud pública". El sindicalista reclama también un organismo regulador de las empresas de medicina prepaga, un retraso inexplicable del Congreso, donde hay varios proyectos de ley en este sentido, "porque nadie las controla".</w:t>
        </w:r>
        <w:r w:rsidRPr="00BB3890">
          <w:rPr>
            <w:rStyle w:val="apple-converted-space"/>
            <w:rFonts w:ascii="Arial" w:hAnsi="Arial" w:cs="Arial"/>
            <w:color w:val="333333"/>
            <w:sz w:val="21"/>
            <w:szCs w:val="21"/>
            <w:rPrChange w:id="1056" w:author="Walter Poch" w:date="2010-10-12T19:57:00Z">
              <w:rPr>
                <w:rStyle w:val="apple-converted-space"/>
                <w:rFonts w:ascii="Arial" w:hAnsi="Arial" w:cs="Arial"/>
                <w:color w:val="333333"/>
                <w:sz w:val="21"/>
                <w:szCs w:val="21"/>
              </w:rPr>
            </w:rPrChange>
          </w:rPr>
          <w:t> </w:t>
        </w:r>
        <w:r w:rsidRPr="00BB3890">
          <w:rPr>
            <w:rFonts w:ascii="Arial" w:hAnsi="Arial" w:cs="Arial"/>
            <w:color w:val="333333"/>
            <w:sz w:val="21"/>
            <w:szCs w:val="21"/>
            <w:rPrChange w:id="1057" w:author="Walter Poch" w:date="2010-10-12T19:57:00Z">
              <w:rPr>
                <w:rFonts w:ascii="Arial" w:hAnsi="Arial" w:cs="Arial"/>
                <w:color w:val="333333"/>
                <w:sz w:val="21"/>
                <w:szCs w:val="21"/>
              </w:rPr>
            </w:rPrChange>
          </w:rPr>
          <w:br/>
        </w:r>
        <w:r w:rsidRPr="00BB3890">
          <w:rPr>
            <w:rFonts w:ascii="Arial" w:hAnsi="Arial" w:cs="Arial"/>
            <w:color w:val="333333"/>
            <w:sz w:val="21"/>
            <w:szCs w:val="21"/>
            <w:rPrChange w:id="1058" w:author="Walter Poch" w:date="2010-10-12T19:57:00Z">
              <w:rPr>
                <w:rFonts w:ascii="Arial" w:hAnsi="Arial" w:cs="Arial"/>
                <w:color w:val="333333"/>
                <w:sz w:val="21"/>
                <w:szCs w:val="21"/>
              </w:rPr>
            </w:rPrChange>
          </w:rPr>
          <w:br/>
        </w:r>
        <w:r w:rsidRPr="00BB3890">
          <w:rPr>
            <w:rStyle w:val="Strong"/>
            <w:rFonts w:ascii="Arial" w:hAnsi="Arial" w:cs="Arial"/>
            <w:color w:val="333333"/>
            <w:sz w:val="21"/>
            <w:szCs w:val="21"/>
            <w:rPrChange w:id="1059" w:author="Walter Poch" w:date="2010-10-12T19:57:00Z">
              <w:rPr>
                <w:rStyle w:val="Strong"/>
                <w:rFonts w:ascii="Arial" w:hAnsi="Arial" w:cs="Arial"/>
                <w:color w:val="333333"/>
                <w:sz w:val="21"/>
                <w:szCs w:val="21"/>
              </w:rPr>
            </w:rPrChange>
          </w:rPr>
          <w:t>La concentración del mercado</w:t>
        </w:r>
        <w:r w:rsidRPr="00BB3890">
          <w:rPr>
            <w:rStyle w:val="apple-converted-space"/>
            <w:rFonts w:ascii="Arial" w:hAnsi="Arial" w:cs="Arial"/>
            <w:color w:val="333333"/>
            <w:sz w:val="21"/>
            <w:szCs w:val="21"/>
            <w:rPrChange w:id="1060" w:author="Walter Poch" w:date="2010-10-12T19:57:00Z">
              <w:rPr>
                <w:rStyle w:val="apple-converted-space"/>
                <w:rFonts w:ascii="Arial" w:hAnsi="Arial" w:cs="Arial"/>
                <w:color w:val="333333"/>
                <w:sz w:val="21"/>
                <w:szCs w:val="21"/>
              </w:rPr>
            </w:rPrChange>
          </w:rPr>
          <w:t> </w:t>
        </w:r>
        <w:r w:rsidRPr="00BB3890">
          <w:rPr>
            <w:rFonts w:ascii="Arial" w:hAnsi="Arial" w:cs="Arial"/>
            <w:color w:val="333333"/>
            <w:sz w:val="21"/>
            <w:szCs w:val="21"/>
            <w:rPrChange w:id="1061" w:author="Walter Poch" w:date="2010-10-12T19:57:00Z">
              <w:rPr>
                <w:rFonts w:ascii="Arial" w:hAnsi="Arial" w:cs="Arial"/>
                <w:color w:val="333333"/>
                <w:sz w:val="21"/>
                <w:szCs w:val="21"/>
              </w:rPr>
            </w:rPrChange>
          </w:rPr>
          <w:br/>
        </w:r>
        <w:r w:rsidRPr="00BB3890">
          <w:rPr>
            <w:rFonts w:ascii="Arial" w:hAnsi="Arial" w:cs="Arial"/>
            <w:color w:val="333333"/>
            <w:sz w:val="21"/>
            <w:szCs w:val="21"/>
            <w:rPrChange w:id="1062" w:author="Walter Poch" w:date="2010-10-12T19:57:00Z">
              <w:rPr>
                <w:rFonts w:ascii="Arial" w:hAnsi="Arial" w:cs="Arial"/>
                <w:color w:val="333333"/>
                <w:sz w:val="21"/>
                <w:szCs w:val="21"/>
              </w:rPr>
            </w:rPrChange>
          </w:rPr>
          <w:br/>
        </w:r>
        <w:r w:rsidRPr="00BB3890">
          <w:rPr>
            <w:rStyle w:val="st5"/>
            <w:rFonts w:ascii="Arial" w:hAnsi="Arial" w:cs="Arial"/>
            <w:color w:val="333333"/>
            <w:sz w:val="21"/>
            <w:szCs w:val="21"/>
            <w:rPrChange w:id="1063" w:author="Walter Poch" w:date="2010-10-12T19:57:00Z">
              <w:rPr>
                <w:rStyle w:val="st5"/>
                <w:rFonts w:ascii="Arial" w:hAnsi="Arial" w:cs="Arial"/>
                <w:color w:val="333333"/>
                <w:sz w:val="21"/>
                <w:szCs w:val="21"/>
              </w:rPr>
            </w:rPrChange>
          </w:rPr>
          <w:t xml:space="preserve">"Como característica general se evidencia una concentración de empresas, como evidencia la adquisición por parte de </w:t>
        </w:r>
        <w:proofErr w:type="spellStart"/>
        <w:r w:rsidRPr="00BB3890">
          <w:rPr>
            <w:rStyle w:val="st5"/>
            <w:rFonts w:ascii="Arial" w:hAnsi="Arial" w:cs="Arial"/>
            <w:color w:val="333333"/>
            <w:sz w:val="21"/>
            <w:szCs w:val="21"/>
            <w:rPrChange w:id="1064" w:author="Walter Poch" w:date="2010-10-12T19:57:00Z">
              <w:rPr>
                <w:rStyle w:val="st5"/>
                <w:rFonts w:ascii="Arial" w:hAnsi="Arial" w:cs="Arial"/>
                <w:color w:val="333333"/>
                <w:sz w:val="21"/>
                <w:szCs w:val="21"/>
              </w:rPr>
            </w:rPrChange>
          </w:rPr>
          <w:t>Omint</w:t>
        </w:r>
        <w:proofErr w:type="spellEnd"/>
        <w:r w:rsidRPr="00BB3890">
          <w:rPr>
            <w:rStyle w:val="st5"/>
            <w:rFonts w:ascii="Arial" w:hAnsi="Arial" w:cs="Arial"/>
            <w:color w:val="333333"/>
            <w:sz w:val="21"/>
            <w:szCs w:val="21"/>
            <w:rPrChange w:id="1065" w:author="Walter Poch" w:date="2010-10-12T19:57:00Z">
              <w:rPr>
                <w:rStyle w:val="st5"/>
                <w:rFonts w:ascii="Arial" w:hAnsi="Arial" w:cs="Arial"/>
                <w:color w:val="333333"/>
                <w:sz w:val="21"/>
                <w:szCs w:val="21"/>
              </w:rPr>
            </w:rPrChange>
          </w:rPr>
          <w:t xml:space="preserve"> de CS Salud (ex Consolidar Salud), que pertenecía al Grupo BBVA Banco Francés".</w:t>
        </w:r>
        <w:r w:rsidRPr="00BB3890">
          <w:rPr>
            <w:rStyle w:val="apple-converted-space"/>
            <w:rFonts w:ascii="Arial" w:hAnsi="Arial" w:cs="Arial"/>
            <w:color w:val="333333"/>
            <w:sz w:val="21"/>
            <w:szCs w:val="21"/>
            <w:rPrChange w:id="1066" w:author="Walter Poch" w:date="2010-10-12T19:57:00Z">
              <w:rPr>
                <w:rStyle w:val="apple-converted-space"/>
                <w:rFonts w:ascii="Arial" w:hAnsi="Arial" w:cs="Arial"/>
                <w:color w:val="333333"/>
                <w:sz w:val="21"/>
                <w:szCs w:val="21"/>
              </w:rPr>
            </w:rPrChange>
          </w:rPr>
          <w:t> </w:t>
        </w:r>
        <w:r w:rsidRPr="00BB3890">
          <w:rPr>
            <w:rFonts w:ascii="Arial" w:hAnsi="Arial" w:cs="Arial"/>
            <w:color w:val="333333"/>
            <w:sz w:val="21"/>
            <w:szCs w:val="21"/>
            <w:rPrChange w:id="1067" w:author="Walter Poch" w:date="2010-10-12T19:57:00Z">
              <w:rPr>
                <w:rFonts w:ascii="Arial" w:hAnsi="Arial" w:cs="Arial"/>
                <w:color w:val="333333"/>
                <w:sz w:val="21"/>
                <w:szCs w:val="21"/>
              </w:rPr>
            </w:rPrChange>
          </w:rPr>
          <w:br/>
        </w:r>
        <w:r w:rsidRPr="00BB3890">
          <w:rPr>
            <w:rFonts w:ascii="Arial" w:hAnsi="Arial" w:cs="Arial"/>
            <w:color w:val="333333"/>
            <w:sz w:val="21"/>
            <w:szCs w:val="21"/>
            <w:rPrChange w:id="1068" w:author="Walter Poch" w:date="2010-10-12T19:57:00Z">
              <w:rPr>
                <w:rFonts w:ascii="Arial" w:hAnsi="Arial" w:cs="Arial"/>
                <w:color w:val="333333"/>
                <w:sz w:val="21"/>
                <w:szCs w:val="21"/>
              </w:rPr>
            </w:rPrChange>
          </w:rPr>
          <w:br/>
        </w:r>
        <w:r w:rsidRPr="00BB3890">
          <w:rPr>
            <w:rStyle w:val="st5"/>
            <w:rFonts w:ascii="Arial" w:hAnsi="Arial" w:cs="Arial"/>
            <w:color w:val="333333"/>
            <w:sz w:val="21"/>
            <w:szCs w:val="21"/>
            <w:rPrChange w:id="1069" w:author="Walter Poch" w:date="2010-10-12T19:57:00Z">
              <w:rPr>
                <w:rStyle w:val="st5"/>
                <w:rFonts w:ascii="Arial" w:hAnsi="Arial" w:cs="Arial"/>
                <w:color w:val="333333"/>
                <w:sz w:val="21"/>
                <w:szCs w:val="21"/>
              </w:rPr>
            </w:rPrChange>
          </w:rPr>
          <w:t xml:space="preserve">Muchas empresas contratan planes de medicina prepaga para ofrecer algunos beneficios mayores a sus empleados. Estos acuerdos corporativos están en la mira de las grandes empresas de medicina prepaga, en 2007 representaron el 45% de sus </w:t>
        </w:r>
        <w:proofErr w:type="spellStart"/>
        <w:r w:rsidRPr="00BB3890">
          <w:rPr>
            <w:rStyle w:val="st5"/>
            <w:rFonts w:ascii="Arial" w:hAnsi="Arial" w:cs="Arial"/>
            <w:color w:val="333333"/>
            <w:sz w:val="21"/>
            <w:szCs w:val="21"/>
            <w:rPrChange w:id="1070" w:author="Walter Poch" w:date="2010-10-12T19:57:00Z">
              <w:rPr>
                <w:rStyle w:val="st5"/>
                <w:rFonts w:ascii="Arial" w:hAnsi="Arial" w:cs="Arial"/>
                <w:color w:val="333333"/>
                <w:sz w:val="21"/>
                <w:szCs w:val="21"/>
              </w:rPr>
            </w:rPrChange>
          </w:rPr>
          <w:t>cápitas</w:t>
        </w:r>
        <w:proofErr w:type="spellEnd"/>
        <w:r w:rsidRPr="00BB3890">
          <w:rPr>
            <w:rStyle w:val="st5"/>
            <w:rFonts w:ascii="Arial" w:hAnsi="Arial" w:cs="Arial"/>
            <w:color w:val="333333"/>
            <w:sz w:val="21"/>
            <w:szCs w:val="21"/>
            <w:rPrChange w:id="1071" w:author="Walter Poch" w:date="2010-10-12T19:57:00Z">
              <w:rPr>
                <w:rStyle w:val="st5"/>
                <w:rFonts w:ascii="Arial" w:hAnsi="Arial" w:cs="Arial"/>
                <w:color w:val="333333"/>
                <w:sz w:val="21"/>
                <w:szCs w:val="21"/>
              </w:rPr>
            </w:rPrChange>
          </w:rPr>
          <w:t xml:space="preserve"> (el 55% era contratado de modo individual), en 2009 ese porcentaje llegó al 48% de las </w:t>
        </w:r>
        <w:proofErr w:type="spellStart"/>
        <w:r w:rsidRPr="00BB3890">
          <w:rPr>
            <w:rStyle w:val="st5"/>
            <w:rFonts w:ascii="Arial" w:hAnsi="Arial" w:cs="Arial"/>
            <w:color w:val="333333"/>
            <w:sz w:val="21"/>
            <w:szCs w:val="21"/>
            <w:rPrChange w:id="1072" w:author="Walter Poch" w:date="2010-10-12T19:57:00Z">
              <w:rPr>
                <w:rStyle w:val="st5"/>
                <w:rFonts w:ascii="Arial" w:hAnsi="Arial" w:cs="Arial"/>
                <w:color w:val="333333"/>
                <w:sz w:val="21"/>
                <w:szCs w:val="21"/>
              </w:rPr>
            </w:rPrChange>
          </w:rPr>
          <w:t>cápitas</w:t>
        </w:r>
        <w:proofErr w:type="spellEnd"/>
        <w:r w:rsidRPr="00BB3890">
          <w:rPr>
            <w:rStyle w:val="st5"/>
            <w:rFonts w:ascii="Arial" w:hAnsi="Arial" w:cs="Arial"/>
            <w:color w:val="333333"/>
            <w:sz w:val="21"/>
            <w:szCs w:val="21"/>
            <w:rPrChange w:id="1073" w:author="Walter Poch" w:date="2010-10-12T19:57:00Z">
              <w:rPr>
                <w:rStyle w:val="st5"/>
                <w:rFonts w:ascii="Arial" w:hAnsi="Arial" w:cs="Arial"/>
                <w:color w:val="333333"/>
                <w:sz w:val="21"/>
                <w:szCs w:val="21"/>
              </w:rPr>
            </w:rPrChange>
          </w:rPr>
          <w:t>.</w:t>
        </w:r>
        <w:r w:rsidRPr="00BB3890">
          <w:rPr>
            <w:rFonts w:ascii="Arial" w:hAnsi="Arial" w:cs="Arial"/>
            <w:color w:val="333333"/>
            <w:sz w:val="21"/>
            <w:szCs w:val="21"/>
            <w:rPrChange w:id="1074" w:author="Walter Poch" w:date="2010-10-12T19:57:00Z">
              <w:rPr>
                <w:rFonts w:ascii="Arial" w:hAnsi="Arial" w:cs="Arial"/>
                <w:color w:val="333333"/>
                <w:sz w:val="21"/>
                <w:szCs w:val="21"/>
              </w:rPr>
            </w:rPrChange>
          </w:rPr>
          <w:br/>
        </w:r>
        <w:r w:rsidRPr="00BB3890">
          <w:rPr>
            <w:rFonts w:ascii="Arial" w:hAnsi="Arial" w:cs="Arial"/>
            <w:color w:val="333333"/>
            <w:sz w:val="21"/>
            <w:szCs w:val="21"/>
            <w:rPrChange w:id="1075" w:author="Walter Poch" w:date="2010-10-12T19:57:00Z">
              <w:rPr>
                <w:rFonts w:ascii="Arial" w:hAnsi="Arial" w:cs="Arial"/>
                <w:color w:val="333333"/>
                <w:sz w:val="21"/>
                <w:szCs w:val="21"/>
              </w:rPr>
            </w:rPrChange>
          </w:rPr>
          <w:br/>
        </w:r>
        <w:r w:rsidRPr="00BB3890">
          <w:rPr>
            <w:rStyle w:val="st5"/>
            <w:rFonts w:ascii="Arial" w:hAnsi="Arial" w:cs="Arial"/>
            <w:color w:val="333333"/>
            <w:sz w:val="21"/>
            <w:szCs w:val="21"/>
            <w:rPrChange w:id="1076" w:author="Walter Poch" w:date="2010-10-12T19:57:00Z">
              <w:rPr>
                <w:rStyle w:val="st5"/>
                <w:rFonts w:ascii="Arial" w:hAnsi="Arial" w:cs="Arial"/>
                <w:color w:val="333333"/>
                <w:sz w:val="21"/>
                <w:szCs w:val="21"/>
              </w:rPr>
            </w:rPrChange>
          </w:rPr>
          <w:t>Las 15 primeras obras sociales representan el 54% del total de los afiliados a este tipo de obra social (incluye obras sociales de dirección y obras sociales sindicales).</w:t>
        </w:r>
        <w:r w:rsidRPr="00BB3890">
          <w:rPr>
            <w:rStyle w:val="apple-converted-space"/>
            <w:rFonts w:ascii="Arial" w:hAnsi="Arial" w:cs="Arial"/>
            <w:color w:val="333333"/>
            <w:sz w:val="21"/>
            <w:szCs w:val="21"/>
            <w:rPrChange w:id="1077" w:author="Walter Poch" w:date="2010-10-12T19:57:00Z">
              <w:rPr>
                <w:rStyle w:val="apple-converted-space"/>
                <w:rFonts w:ascii="Arial" w:hAnsi="Arial" w:cs="Arial"/>
                <w:color w:val="333333"/>
                <w:sz w:val="21"/>
                <w:szCs w:val="21"/>
              </w:rPr>
            </w:rPrChange>
          </w:rPr>
          <w:t> </w:t>
        </w:r>
        <w:r w:rsidRPr="00BB3890">
          <w:rPr>
            <w:rFonts w:ascii="Arial" w:hAnsi="Arial" w:cs="Arial"/>
            <w:color w:val="333333"/>
            <w:sz w:val="21"/>
            <w:szCs w:val="21"/>
            <w:rPrChange w:id="1078" w:author="Walter Poch" w:date="2010-10-12T19:57:00Z">
              <w:rPr>
                <w:rFonts w:ascii="Arial" w:hAnsi="Arial" w:cs="Arial"/>
                <w:color w:val="333333"/>
                <w:sz w:val="21"/>
                <w:szCs w:val="21"/>
              </w:rPr>
            </w:rPrChange>
          </w:rPr>
          <w:br/>
        </w:r>
        <w:r w:rsidRPr="00BB3890">
          <w:rPr>
            <w:rFonts w:ascii="Arial" w:hAnsi="Arial" w:cs="Arial"/>
            <w:color w:val="333333"/>
            <w:sz w:val="21"/>
            <w:szCs w:val="21"/>
            <w:rPrChange w:id="1079" w:author="Walter Poch" w:date="2010-10-12T19:57:00Z">
              <w:rPr>
                <w:rFonts w:ascii="Arial" w:hAnsi="Arial" w:cs="Arial"/>
                <w:color w:val="333333"/>
                <w:sz w:val="21"/>
                <w:szCs w:val="21"/>
              </w:rPr>
            </w:rPrChange>
          </w:rPr>
          <w:br/>
        </w:r>
        <w:r w:rsidRPr="00BB3890">
          <w:rPr>
            <w:rStyle w:val="st5"/>
            <w:rFonts w:ascii="Arial" w:hAnsi="Arial" w:cs="Arial"/>
            <w:color w:val="333333"/>
            <w:sz w:val="21"/>
            <w:szCs w:val="21"/>
            <w:rPrChange w:id="1080" w:author="Walter Poch" w:date="2010-10-12T19:57:00Z">
              <w:rPr>
                <w:rStyle w:val="st5"/>
                <w:rFonts w:ascii="Arial" w:hAnsi="Arial" w:cs="Arial"/>
                <w:color w:val="333333"/>
                <w:sz w:val="21"/>
                <w:szCs w:val="21"/>
              </w:rPr>
            </w:rPrChange>
          </w:rPr>
          <w:t xml:space="preserve">Las diez principales obras sociales representan el 46% de este tipo de </w:t>
        </w:r>
        <w:proofErr w:type="spellStart"/>
        <w:r w:rsidRPr="00BB3890">
          <w:rPr>
            <w:rStyle w:val="st5"/>
            <w:rFonts w:ascii="Arial" w:hAnsi="Arial" w:cs="Arial"/>
            <w:color w:val="333333"/>
            <w:sz w:val="21"/>
            <w:szCs w:val="21"/>
            <w:rPrChange w:id="1081" w:author="Walter Poch" w:date="2010-10-12T19:57:00Z">
              <w:rPr>
                <w:rStyle w:val="st5"/>
                <w:rFonts w:ascii="Arial" w:hAnsi="Arial" w:cs="Arial"/>
                <w:color w:val="333333"/>
                <w:sz w:val="21"/>
                <w:szCs w:val="21"/>
              </w:rPr>
            </w:rPrChange>
          </w:rPr>
          <w:t>cápitas</w:t>
        </w:r>
        <w:proofErr w:type="spellEnd"/>
        <w:r w:rsidRPr="00BB3890">
          <w:rPr>
            <w:rStyle w:val="st5"/>
            <w:rFonts w:ascii="Arial" w:hAnsi="Arial" w:cs="Arial"/>
            <w:color w:val="333333"/>
            <w:sz w:val="21"/>
            <w:szCs w:val="21"/>
            <w:rPrChange w:id="1082" w:author="Walter Poch" w:date="2010-10-12T19:57:00Z">
              <w:rPr>
                <w:rStyle w:val="st5"/>
                <w:rFonts w:ascii="Arial" w:hAnsi="Arial" w:cs="Arial"/>
                <w:color w:val="333333"/>
                <w:sz w:val="21"/>
                <w:szCs w:val="21"/>
              </w:rPr>
            </w:rPrChange>
          </w:rPr>
          <w:t>. Entre las principales se encuentran OSECAC (Empleados de comercio), OSPRERA (Personal rural y estibadores) y OSPECOM (Personal de la construcción).</w:t>
        </w:r>
        <w:r w:rsidRPr="00BB3890">
          <w:rPr>
            <w:rStyle w:val="apple-converted-space"/>
            <w:rFonts w:ascii="Arial" w:hAnsi="Arial" w:cs="Arial"/>
            <w:color w:val="333333"/>
            <w:sz w:val="21"/>
            <w:szCs w:val="21"/>
            <w:rPrChange w:id="1083" w:author="Walter Poch" w:date="2010-10-12T19:57:00Z">
              <w:rPr>
                <w:rStyle w:val="apple-converted-space"/>
                <w:rFonts w:ascii="Arial" w:hAnsi="Arial" w:cs="Arial"/>
                <w:color w:val="333333"/>
                <w:sz w:val="21"/>
                <w:szCs w:val="21"/>
              </w:rPr>
            </w:rPrChange>
          </w:rPr>
          <w:t> </w:t>
        </w:r>
        <w:r w:rsidRPr="00BB3890">
          <w:rPr>
            <w:rFonts w:ascii="Arial" w:hAnsi="Arial" w:cs="Arial"/>
            <w:color w:val="333333"/>
            <w:sz w:val="21"/>
            <w:szCs w:val="21"/>
            <w:rPrChange w:id="1084" w:author="Walter Poch" w:date="2010-10-12T19:57:00Z">
              <w:rPr>
                <w:rFonts w:ascii="Arial" w:hAnsi="Arial" w:cs="Arial"/>
                <w:color w:val="333333"/>
                <w:sz w:val="21"/>
                <w:szCs w:val="21"/>
              </w:rPr>
            </w:rPrChange>
          </w:rPr>
          <w:br/>
        </w:r>
        <w:r w:rsidRPr="00BB3890">
          <w:rPr>
            <w:rFonts w:ascii="Arial" w:hAnsi="Arial" w:cs="Arial"/>
            <w:color w:val="333333"/>
            <w:sz w:val="21"/>
            <w:szCs w:val="21"/>
            <w:rPrChange w:id="1085" w:author="Walter Poch" w:date="2010-10-12T19:57:00Z">
              <w:rPr>
                <w:rFonts w:ascii="Arial" w:hAnsi="Arial" w:cs="Arial"/>
                <w:color w:val="333333"/>
                <w:sz w:val="21"/>
                <w:szCs w:val="21"/>
              </w:rPr>
            </w:rPrChange>
          </w:rPr>
          <w:br/>
        </w:r>
        <w:r w:rsidRPr="00BB3890">
          <w:rPr>
            <w:rStyle w:val="st5"/>
            <w:rFonts w:ascii="Arial" w:hAnsi="Arial" w:cs="Arial"/>
            <w:color w:val="333333"/>
            <w:sz w:val="21"/>
            <w:szCs w:val="21"/>
            <w:rPrChange w:id="1086" w:author="Walter Poch" w:date="2010-10-12T19:57:00Z">
              <w:rPr>
                <w:rStyle w:val="st5"/>
                <w:rFonts w:ascii="Arial" w:hAnsi="Arial" w:cs="Arial"/>
                <w:color w:val="333333"/>
                <w:sz w:val="21"/>
                <w:szCs w:val="21"/>
              </w:rPr>
            </w:rPrChange>
          </w:rPr>
          <w:t xml:space="preserve">Si se distingue por tipo de beneficiario, dentro de las obras sociales, el 69,3% se trata de trabajadores en relación de dependencia; el 20% son jubilados y pensionados; el 6,5%, </w:t>
        </w:r>
        <w:proofErr w:type="spellStart"/>
        <w:r w:rsidRPr="00BB3890">
          <w:rPr>
            <w:rStyle w:val="st5"/>
            <w:rFonts w:ascii="Arial" w:hAnsi="Arial" w:cs="Arial"/>
            <w:color w:val="333333"/>
            <w:sz w:val="21"/>
            <w:szCs w:val="21"/>
            <w:rPrChange w:id="1087" w:author="Walter Poch" w:date="2010-10-12T19:57:00Z">
              <w:rPr>
                <w:rStyle w:val="st5"/>
                <w:rFonts w:ascii="Arial" w:hAnsi="Arial" w:cs="Arial"/>
                <w:color w:val="333333"/>
                <w:sz w:val="21"/>
                <w:szCs w:val="21"/>
              </w:rPr>
            </w:rPrChange>
          </w:rPr>
          <w:t>monotributistas</w:t>
        </w:r>
        <w:proofErr w:type="spellEnd"/>
        <w:r w:rsidRPr="00BB3890">
          <w:rPr>
            <w:rStyle w:val="st5"/>
            <w:rFonts w:ascii="Arial" w:hAnsi="Arial" w:cs="Arial"/>
            <w:color w:val="333333"/>
            <w:sz w:val="21"/>
            <w:szCs w:val="21"/>
            <w:rPrChange w:id="1088" w:author="Walter Poch" w:date="2010-10-12T19:57:00Z">
              <w:rPr>
                <w:rStyle w:val="st5"/>
                <w:rFonts w:ascii="Arial" w:hAnsi="Arial" w:cs="Arial"/>
                <w:color w:val="333333"/>
                <w:sz w:val="21"/>
                <w:szCs w:val="21"/>
              </w:rPr>
            </w:rPrChange>
          </w:rPr>
          <w:t>; el 1,4% son beneficios por desempleo; un 1,3%, adherentes, y el 0,6% corresponde al servicio doméstico.</w:t>
        </w:r>
        <w:r w:rsidRPr="00BB3890">
          <w:rPr>
            <w:rFonts w:ascii="Arial" w:hAnsi="Arial" w:cs="Arial"/>
            <w:color w:val="333333"/>
            <w:sz w:val="17"/>
            <w:szCs w:val="17"/>
            <w:rPrChange w:id="1089" w:author="Walter Poch" w:date="2010-10-12T19:57:00Z">
              <w:rPr>
                <w:rFonts w:ascii="Arial" w:hAnsi="Arial" w:cs="Arial"/>
                <w:color w:val="333333"/>
                <w:sz w:val="17"/>
                <w:szCs w:val="17"/>
              </w:rPr>
            </w:rPrChange>
          </w:rPr>
          <w:t xml:space="preserve"> </w:t>
        </w:r>
      </w:ins>
    </w:p>
    <w:p w:rsidR="00DB6E57" w:rsidRPr="00BB3890" w:rsidRDefault="00DB6E57">
      <w:pPr>
        <w:spacing w:after="200"/>
        <w:jc w:val="left"/>
        <w:rPr>
          <w:ins w:id="1090" w:author="Nombre de usuario" w:date="2010-07-20T09:08:00Z"/>
          <w:rFonts w:ascii="Arial" w:eastAsia="Times New Roman" w:hAnsi="Arial" w:cs="Arial"/>
          <w:color w:val="333333"/>
          <w:sz w:val="17"/>
          <w:szCs w:val="17"/>
          <w:lang w:bidi="ar-SA"/>
          <w:rPrChange w:id="1091" w:author="Walter Poch" w:date="2010-10-12T19:57:00Z">
            <w:rPr>
              <w:ins w:id="1092" w:author="Nombre de usuario" w:date="2010-07-20T09:08:00Z"/>
              <w:rFonts w:ascii="Arial" w:eastAsia="Times New Roman" w:hAnsi="Arial" w:cs="Arial"/>
              <w:color w:val="333333"/>
              <w:sz w:val="17"/>
              <w:szCs w:val="17"/>
              <w:lang w:val="es-ES" w:bidi="ar-SA"/>
            </w:rPr>
          </w:rPrChange>
        </w:rPr>
      </w:pPr>
      <w:ins w:id="1093" w:author="Nombre de usuario" w:date="2010-07-20T09:08:00Z">
        <w:r w:rsidRPr="00BB3890">
          <w:rPr>
            <w:rFonts w:ascii="Arial" w:hAnsi="Arial" w:cs="Arial"/>
            <w:color w:val="333333"/>
            <w:sz w:val="17"/>
            <w:szCs w:val="17"/>
            <w:rPrChange w:id="1094" w:author="Walter Poch" w:date="2010-10-12T19:57:00Z">
              <w:rPr>
                <w:rFonts w:ascii="Arial" w:hAnsi="Arial" w:cs="Arial"/>
                <w:color w:val="333333"/>
                <w:sz w:val="17"/>
                <w:szCs w:val="17"/>
                <w:lang w:val="es-ES"/>
              </w:rPr>
            </w:rPrChange>
          </w:rPr>
          <w:br w:type="page"/>
        </w:r>
      </w:ins>
    </w:p>
    <w:p w:rsidR="00DB6E57" w:rsidRPr="00BB3890" w:rsidRDefault="00DB6E57">
      <w:pPr>
        <w:pStyle w:val="Heading2"/>
        <w:rPr>
          <w:ins w:id="1095" w:author="Nombre de usuario" w:date="2010-07-20T09:09:00Z"/>
          <w:rPrChange w:id="1096" w:author="Walter Poch" w:date="2010-10-12T19:57:00Z">
            <w:rPr>
              <w:ins w:id="1097" w:author="Nombre de usuario" w:date="2010-07-20T09:09:00Z"/>
              <w:lang w:val="es-ES"/>
            </w:rPr>
          </w:rPrChange>
        </w:rPr>
        <w:pPrChange w:id="1098" w:author="Nombre de usuario" w:date="2010-07-20T09:09:00Z">
          <w:pPr>
            <w:numPr>
              <w:numId w:val="35"/>
            </w:numPr>
            <w:pBdr>
              <w:left w:val="single" w:sz="6" w:space="6" w:color="999999"/>
            </w:pBdr>
            <w:shd w:val="clear" w:color="auto" w:fill="FFFFFF"/>
            <w:tabs>
              <w:tab w:val="num" w:pos="720"/>
            </w:tabs>
            <w:spacing w:after="0" w:line="240" w:lineRule="atLeast"/>
            <w:ind w:left="720" w:hanging="360"/>
            <w:jc w:val="left"/>
          </w:pPr>
        </w:pPrChange>
      </w:pPr>
      <w:bookmarkStart w:id="1099" w:name="_Toc274760685"/>
      <w:ins w:id="1100" w:author="Nombre de usuario" w:date="2010-07-20T09:08:00Z">
        <w:r w:rsidRPr="00BB3890">
          <w:rPr>
            <w:rPrChange w:id="1101" w:author="Walter Poch" w:date="2010-10-12T19:57:00Z">
              <w:rPr>
                <w:smallCaps/>
                <w:lang w:val="es-ES"/>
              </w:rPr>
            </w:rPrChange>
          </w:rPr>
          <w:lastRenderedPageBreak/>
          <w:t xml:space="preserve">A.3 </w:t>
        </w:r>
      </w:ins>
      <w:ins w:id="1102" w:author="Nombre de usuario" w:date="2010-07-20T09:09:00Z">
        <w:r w:rsidRPr="00BB3890">
          <w:rPr>
            <w:rPrChange w:id="1103" w:author="Walter Poch" w:date="2010-10-12T19:57:00Z">
              <w:rPr>
                <w:smallCaps/>
                <w:lang w:val="es-ES"/>
              </w:rPr>
            </w:rPrChange>
          </w:rPr>
          <w:t>–</w:t>
        </w:r>
      </w:ins>
      <w:bookmarkEnd w:id="1099"/>
      <w:ins w:id="1104" w:author="Nombre de usuario" w:date="2010-07-20T09:08:00Z">
        <w:r w:rsidRPr="00BB3890">
          <w:rPr>
            <w:rPrChange w:id="1105" w:author="Walter Poch" w:date="2010-10-12T19:57:00Z">
              <w:rPr>
                <w:smallCaps/>
                <w:lang w:val="es-ES"/>
              </w:rPr>
            </w:rPrChange>
          </w:rPr>
          <w:t xml:space="preserve"> </w:t>
        </w:r>
      </w:ins>
    </w:p>
    <w:p w:rsidR="00DB6E57" w:rsidRPr="00BB3890" w:rsidRDefault="00DB6E57">
      <w:pPr>
        <w:rPr>
          <w:ins w:id="1106" w:author="Nombre de usuario" w:date="2010-07-20T09:10:00Z"/>
        </w:rPr>
        <w:pPrChange w:id="1107" w:author="Nombre de usuario" w:date="2010-07-20T09:09:00Z">
          <w:pPr>
            <w:numPr>
              <w:numId w:val="35"/>
            </w:numPr>
            <w:pBdr>
              <w:left w:val="single" w:sz="6" w:space="6" w:color="999999"/>
            </w:pBdr>
            <w:shd w:val="clear" w:color="auto" w:fill="FFFFFF"/>
            <w:tabs>
              <w:tab w:val="num" w:pos="720"/>
            </w:tabs>
            <w:spacing w:after="0" w:line="240" w:lineRule="atLeast"/>
            <w:ind w:left="720" w:hanging="360"/>
            <w:jc w:val="left"/>
          </w:pPr>
        </w:pPrChange>
      </w:pPr>
      <w:ins w:id="1108" w:author="Nombre de usuario" w:date="2010-07-20T09:09:00Z">
        <w:r w:rsidRPr="00EA7CDC">
          <w:fldChar w:fldCharType="begin"/>
        </w:r>
        <w:r w:rsidRPr="00BB3890">
          <w:instrText xml:space="preserve"> HYPERLINK "http://www.ieco.clarin.com/economia/salud-pais-gasta-paga_0_133500002.html" </w:instrText>
        </w:r>
        <w:r w:rsidRPr="00EA7CDC">
          <w:rPr>
            <w:rPrChange w:id="1109" w:author="Walter Poch" w:date="2010-10-12T19:57:00Z">
              <w:rPr/>
            </w:rPrChange>
          </w:rPr>
          <w:fldChar w:fldCharType="separate"/>
        </w:r>
        <w:r w:rsidRPr="00BB3890">
          <w:rPr>
            <w:rStyle w:val="Hyperlink"/>
          </w:rPr>
          <w:t>http://www.ieco.clarin.com/economia/salud-pais-gasta-paga_0_133500002.html</w:t>
        </w:r>
        <w:r w:rsidRPr="00EA7CDC">
          <w:fldChar w:fldCharType="end"/>
        </w:r>
      </w:ins>
    </w:p>
    <w:p w:rsidR="00695451" w:rsidRPr="00BB3890" w:rsidRDefault="00695451" w:rsidP="00DB6E57">
      <w:pPr>
        <w:pStyle w:val="version"/>
        <w:shd w:val="clear" w:color="auto" w:fill="FFFFFF"/>
        <w:spacing w:before="0" w:beforeAutospacing="0" w:after="0" w:afterAutospacing="0"/>
        <w:rPr>
          <w:ins w:id="1110" w:author="Nombre de usuario" w:date="2010-07-20T09:11:00Z"/>
          <w:rStyle w:val="apple-style-span"/>
          <w:rFonts w:ascii="Arial" w:hAnsi="Arial" w:cs="Arial"/>
          <w:color w:val="999999"/>
          <w:sz w:val="20"/>
          <w:szCs w:val="20"/>
          <w:rPrChange w:id="1111" w:author="Walter Poch" w:date="2010-10-12T19:57:00Z">
            <w:rPr>
              <w:ins w:id="1112" w:author="Nombre de usuario" w:date="2010-07-20T09:11:00Z"/>
              <w:rStyle w:val="apple-style-span"/>
              <w:rFonts w:ascii="Arial" w:eastAsiaTheme="majorEastAsia" w:hAnsi="Arial" w:cs="Arial"/>
              <w:color w:val="999999"/>
              <w:sz w:val="20"/>
              <w:szCs w:val="20"/>
              <w:lang w:val="es-ES" w:bidi="en-US"/>
            </w:rPr>
          </w:rPrChange>
        </w:rPr>
      </w:pPr>
      <w:ins w:id="1113" w:author="Nombre de usuario" w:date="2010-07-20T09:11:00Z">
        <w:r w:rsidRPr="00BB3890">
          <w:rPr>
            <w:noProof/>
            <w:lang w:val="en-US"/>
            <w:rPrChange w:id="1114" w:author="Unknown">
              <w:rPr>
                <w:rFonts w:asciiTheme="majorHAnsi" w:eastAsiaTheme="majorEastAsia" w:hAnsiTheme="majorHAnsi" w:cstheme="majorBidi"/>
                <w:noProof/>
                <w:sz w:val="22"/>
                <w:szCs w:val="22"/>
                <w:lang w:val="en-US"/>
              </w:rPr>
            </w:rPrChange>
          </w:rPr>
          <w:drawing>
            <wp:inline distT="0" distB="0" distL="0" distR="0" wp14:anchorId="2FDE9E72" wp14:editId="0A714479">
              <wp:extent cx="1810385" cy="850265"/>
              <wp:effectExtent l="0" t="0" r="0" b="0"/>
              <wp:docPr id="37" name="Picture 37" descr="http://www.ieco.clarin.com/static/IECIeco/images/hd-home-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ieco.clarin.com/static/IECIeco/images/hd-home-logo.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10385" cy="850265"/>
                      </a:xfrm>
                      <a:prstGeom prst="rect">
                        <a:avLst/>
                      </a:prstGeom>
                      <a:noFill/>
                      <a:ln>
                        <a:noFill/>
                      </a:ln>
                    </pic:spPr>
                  </pic:pic>
                </a:graphicData>
              </a:graphic>
            </wp:inline>
          </w:drawing>
        </w:r>
      </w:ins>
    </w:p>
    <w:p w:rsidR="00695451" w:rsidRPr="00BB3890" w:rsidRDefault="00695451" w:rsidP="00DB6E57">
      <w:pPr>
        <w:pStyle w:val="version"/>
        <w:shd w:val="clear" w:color="auto" w:fill="FFFFFF"/>
        <w:spacing w:before="0" w:beforeAutospacing="0" w:after="0" w:afterAutospacing="0"/>
        <w:rPr>
          <w:ins w:id="1115" w:author="Nombre de usuario" w:date="2010-07-20T09:11:00Z"/>
          <w:rStyle w:val="apple-style-span"/>
          <w:rFonts w:ascii="Arial" w:hAnsi="Arial" w:cs="Arial"/>
          <w:color w:val="999999"/>
          <w:sz w:val="20"/>
          <w:szCs w:val="20"/>
        </w:rPr>
      </w:pPr>
      <w:ins w:id="1116" w:author="Nombre de usuario" w:date="2010-07-20T09:11:00Z">
        <w:r w:rsidRPr="00BB3890">
          <w:rPr>
            <w:rStyle w:val="apple-style-span"/>
            <w:rFonts w:ascii="Arial" w:hAnsi="Arial" w:cs="Arial"/>
            <w:color w:val="999999"/>
            <w:sz w:val="20"/>
            <w:szCs w:val="20"/>
            <w:rPrChange w:id="1117" w:author="Walter Poch" w:date="2010-10-12T19:57:00Z">
              <w:rPr>
                <w:rStyle w:val="apple-style-span"/>
                <w:rFonts w:ascii="Arial" w:eastAsiaTheme="majorEastAsia" w:hAnsi="Arial" w:cs="Arial"/>
                <w:color w:val="999999"/>
                <w:sz w:val="20"/>
                <w:szCs w:val="20"/>
                <w:lang w:bidi="en-US"/>
              </w:rPr>
            </w:rPrChange>
          </w:rPr>
          <w:t xml:space="preserve">Domingo 23 </w:t>
        </w:r>
        <w:proofErr w:type="spellStart"/>
        <w:r w:rsidRPr="00BB3890">
          <w:rPr>
            <w:rStyle w:val="apple-style-span"/>
            <w:rFonts w:ascii="Arial" w:hAnsi="Arial" w:cs="Arial"/>
            <w:color w:val="999999"/>
            <w:sz w:val="20"/>
            <w:szCs w:val="20"/>
            <w:rPrChange w:id="1118" w:author="Walter Poch" w:date="2010-10-12T19:57:00Z">
              <w:rPr>
                <w:rStyle w:val="apple-style-span"/>
                <w:rFonts w:ascii="Arial" w:eastAsiaTheme="majorEastAsia" w:hAnsi="Arial" w:cs="Arial"/>
                <w:color w:val="999999"/>
                <w:sz w:val="20"/>
                <w:szCs w:val="20"/>
                <w:lang w:bidi="en-US"/>
              </w:rPr>
            </w:rPrChange>
          </w:rPr>
          <w:t>may</w:t>
        </w:r>
        <w:proofErr w:type="spellEnd"/>
        <w:r w:rsidRPr="00BB3890">
          <w:rPr>
            <w:rStyle w:val="apple-style-span"/>
            <w:rFonts w:ascii="Arial" w:hAnsi="Arial" w:cs="Arial"/>
            <w:color w:val="999999"/>
            <w:sz w:val="20"/>
            <w:szCs w:val="20"/>
            <w:rPrChange w:id="1119" w:author="Walter Poch" w:date="2010-10-12T19:57:00Z">
              <w:rPr>
                <w:rStyle w:val="apple-style-span"/>
                <w:rFonts w:ascii="Arial" w:eastAsiaTheme="majorEastAsia" w:hAnsi="Arial" w:cs="Arial"/>
                <w:color w:val="999999"/>
                <w:sz w:val="20"/>
                <w:szCs w:val="20"/>
                <w:lang w:bidi="en-US"/>
              </w:rPr>
            </w:rPrChange>
          </w:rPr>
          <w:t xml:space="preserve"> 2010</w:t>
        </w:r>
      </w:ins>
    </w:p>
    <w:p w:rsidR="00DB6E57" w:rsidRPr="00BB3890" w:rsidRDefault="00DB6E57" w:rsidP="00DB6E57">
      <w:pPr>
        <w:pStyle w:val="version"/>
        <w:shd w:val="clear" w:color="auto" w:fill="FFFFFF"/>
        <w:spacing w:before="0" w:beforeAutospacing="0" w:after="0" w:afterAutospacing="0"/>
        <w:rPr>
          <w:ins w:id="1120" w:author="Nombre de usuario" w:date="2010-07-20T09:09:00Z"/>
          <w:rFonts w:ascii="Arial" w:hAnsi="Arial" w:cs="Arial"/>
          <w:color w:val="000000"/>
          <w:sz w:val="18"/>
          <w:szCs w:val="18"/>
        </w:rPr>
      </w:pPr>
      <w:ins w:id="1121" w:author="Nombre de usuario" w:date="2010-07-20T09:09:00Z">
        <w:r w:rsidRPr="00BB3890">
          <w:rPr>
            <w:rFonts w:ascii="Arial" w:hAnsi="Arial" w:cs="Arial"/>
            <w:color w:val="000000"/>
            <w:sz w:val="18"/>
            <w:szCs w:val="18"/>
            <w:rPrChange w:id="1122" w:author="Walter Poch" w:date="2010-10-12T19:57:00Z">
              <w:rPr>
                <w:rFonts w:ascii="Arial" w:eastAsiaTheme="majorEastAsia" w:hAnsi="Arial" w:cs="Arial"/>
                <w:color w:val="000000"/>
                <w:sz w:val="18"/>
                <w:szCs w:val="18"/>
                <w:lang w:bidi="en-US"/>
              </w:rPr>
            </w:rPrChange>
          </w:rPr>
          <w:t>Versión para imprimir</w:t>
        </w:r>
      </w:ins>
    </w:p>
    <w:p w:rsidR="00DB6E57" w:rsidRPr="00BB3890" w:rsidRDefault="00DB6E57">
      <w:pPr>
        <w:rPr>
          <w:ins w:id="1123" w:author="Nombre de usuario" w:date="2010-07-20T09:09:00Z"/>
          <w:color w:val="919191"/>
          <w:rPrChange w:id="1124" w:author="Walter Poch" w:date="2010-10-12T19:57:00Z">
            <w:rPr>
              <w:ins w:id="1125" w:author="Nombre de usuario" w:date="2010-07-20T09:09:00Z"/>
              <w:rFonts w:ascii="Georgia" w:hAnsi="Georgia" w:cs="Arial"/>
              <w:caps/>
              <w:color w:val="919191"/>
              <w:sz w:val="33"/>
              <w:szCs w:val="33"/>
            </w:rPr>
          </w:rPrChange>
        </w:rPr>
        <w:pPrChange w:id="1126" w:author="Nombre de usuario" w:date="2010-07-20T09:19:00Z">
          <w:pPr>
            <w:pStyle w:val="Heading3"/>
            <w:pBdr>
              <w:top w:val="single" w:sz="12" w:space="1" w:color="666666"/>
              <w:bottom w:val="single" w:sz="6" w:space="0" w:color="666666"/>
            </w:pBdr>
            <w:shd w:val="clear" w:color="auto" w:fill="FFFFFF"/>
            <w:spacing w:before="0"/>
          </w:pPr>
        </w:pPrChange>
      </w:pPr>
      <w:ins w:id="1127" w:author="Nombre de usuario" w:date="2010-07-20T09:09:00Z">
        <w:r w:rsidRPr="00BB3890">
          <w:rPr>
            <w:rStyle w:val="Emphasis"/>
            <w:rFonts w:ascii="Georgia" w:hAnsi="Georgia" w:cs="Arial"/>
            <w:b w:val="0"/>
            <w:bCs w:val="0"/>
            <w:caps/>
            <w:color w:val="014B7C"/>
            <w:sz w:val="33"/>
            <w:szCs w:val="33"/>
          </w:rPr>
          <w:t>ECONOMÍA</w:t>
        </w:r>
      </w:ins>
    </w:p>
    <w:p w:rsidR="00DB6E57" w:rsidRPr="00BB3890" w:rsidRDefault="00DB6E57" w:rsidP="00DB6E57">
      <w:pPr>
        <w:pStyle w:val="Heading4"/>
        <w:shd w:val="clear" w:color="auto" w:fill="FFFFFF"/>
        <w:spacing w:after="75" w:line="270" w:lineRule="atLeast"/>
        <w:rPr>
          <w:ins w:id="1128" w:author="Nombre de usuario" w:date="2010-07-20T09:09:00Z"/>
          <w:rFonts w:ascii="Arial" w:hAnsi="Arial" w:cs="Arial"/>
          <w:b w:val="0"/>
          <w:bCs w:val="0"/>
          <w:caps/>
          <w:color w:val="666666"/>
          <w:sz w:val="21"/>
          <w:szCs w:val="21"/>
        </w:rPr>
      </w:pPr>
      <w:ins w:id="1129" w:author="Nombre de usuario" w:date="2010-07-20T09:09:00Z">
        <w:r w:rsidRPr="00BB3890">
          <w:rPr>
            <w:rFonts w:ascii="Arial" w:hAnsi="Arial" w:cs="Arial"/>
            <w:b w:val="0"/>
            <w:bCs w:val="0"/>
            <w:caps/>
            <w:color w:val="666666"/>
            <w:sz w:val="21"/>
            <w:szCs w:val="21"/>
            <w:rPrChange w:id="1130" w:author="Walter Poch" w:date="2010-10-12T19:57:00Z">
              <w:rPr>
                <w:rFonts w:ascii="Arial" w:hAnsi="Arial" w:cs="Arial"/>
                <w:b w:val="0"/>
                <w:bCs w:val="0"/>
                <w:i/>
                <w:iCs/>
                <w:caps/>
                <w:smallCaps/>
                <w:color w:val="666666"/>
                <w:sz w:val="21"/>
                <w:szCs w:val="21"/>
              </w:rPr>
            </w:rPrChange>
          </w:rPr>
          <w:t>COBERTURA</w:t>
        </w:r>
      </w:ins>
    </w:p>
    <w:p w:rsidR="00DB6E57" w:rsidRPr="00BB3890" w:rsidRDefault="00DB6E57" w:rsidP="00DB6E57">
      <w:pPr>
        <w:pStyle w:val="Heading2"/>
        <w:shd w:val="clear" w:color="auto" w:fill="FFFFFF"/>
        <w:spacing w:before="0" w:after="150" w:line="675" w:lineRule="atLeast"/>
        <w:rPr>
          <w:ins w:id="1131" w:author="Nombre de usuario" w:date="2010-07-20T09:09:00Z"/>
          <w:rFonts w:ascii="Georgia" w:hAnsi="Georgia" w:cs="Arial"/>
          <w:b/>
          <w:bCs/>
          <w:color w:val="000000"/>
          <w:spacing w:val="-5"/>
          <w:sz w:val="62"/>
          <w:szCs w:val="62"/>
        </w:rPr>
      </w:pPr>
      <w:bookmarkStart w:id="1132" w:name="_Toc274760686"/>
      <w:ins w:id="1133" w:author="Nombre de usuario" w:date="2010-07-20T09:09:00Z">
        <w:r w:rsidRPr="00BB3890">
          <w:rPr>
            <w:rFonts w:ascii="Georgia" w:hAnsi="Georgia" w:cs="Arial"/>
            <w:b/>
            <w:bCs/>
            <w:color w:val="000000"/>
            <w:spacing w:val="-5"/>
            <w:sz w:val="62"/>
            <w:szCs w:val="62"/>
            <w:rPrChange w:id="1134" w:author="Walter Poch" w:date="2010-10-12T19:57:00Z">
              <w:rPr>
                <w:rFonts w:ascii="Georgia" w:hAnsi="Georgia" w:cs="Arial"/>
                <w:b/>
                <w:bCs/>
                <w:i/>
                <w:iCs/>
                <w:color w:val="000000"/>
                <w:spacing w:val="-5"/>
                <w:sz w:val="62"/>
                <w:szCs w:val="62"/>
              </w:rPr>
            </w:rPrChange>
          </w:rPr>
          <w:t>La salud en el país: cuánto se gasta y quién la paga</w:t>
        </w:r>
        <w:bookmarkEnd w:id="1132"/>
      </w:ins>
    </w:p>
    <w:p w:rsidR="00DB6E57" w:rsidRPr="00BB3890" w:rsidRDefault="00DB6E57" w:rsidP="00DB6E57">
      <w:pPr>
        <w:pStyle w:val="NormalWeb"/>
        <w:shd w:val="clear" w:color="auto" w:fill="FFFFFF"/>
        <w:spacing w:before="0" w:beforeAutospacing="0" w:after="0" w:afterAutospacing="0"/>
        <w:rPr>
          <w:ins w:id="1135" w:author="Nombre de usuario" w:date="2010-07-20T09:09:00Z"/>
          <w:rFonts w:ascii="Arial" w:hAnsi="Arial" w:cs="Arial"/>
          <w:color w:val="000000"/>
          <w:sz w:val="20"/>
          <w:szCs w:val="20"/>
        </w:rPr>
      </w:pPr>
      <w:ins w:id="1136" w:author="Nombre de usuario" w:date="2010-07-20T09:09:00Z">
        <w:r w:rsidRPr="00BB3890">
          <w:rPr>
            <w:rStyle w:val="st48"/>
            <w:rFonts w:ascii="Arial" w:hAnsi="Arial" w:cs="Arial"/>
            <w:color w:val="000000"/>
            <w:rPrChange w:id="1137" w:author="Walter Poch" w:date="2010-10-12T19:57:00Z">
              <w:rPr>
                <w:rStyle w:val="st48"/>
                <w:rFonts w:ascii="Arial" w:eastAsiaTheme="majorEastAsia" w:hAnsi="Arial" w:cs="Arial"/>
                <w:i/>
                <w:iCs/>
                <w:smallCaps/>
                <w:color w:val="000000"/>
                <w:spacing w:val="5"/>
                <w:sz w:val="26"/>
                <w:szCs w:val="26"/>
                <w:lang w:bidi="en-US"/>
              </w:rPr>
            </w:rPrChange>
          </w:rPr>
          <w:t>La Argentina tiene un gasto en salud equivalente a países de mayor desarrollo. Pero el dinero se utiliza muy mal.</w:t>
        </w:r>
        <w:r w:rsidRPr="00BB3890">
          <w:rPr>
            <w:rStyle w:val="apple-converted-space"/>
            <w:rFonts w:ascii="Arial" w:hAnsi="Arial" w:cs="Arial"/>
            <w:color w:val="000000"/>
            <w:rPrChange w:id="1138" w:author="Walter Poch" w:date="2010-10-12T19:57:00Z">
              <w:rPr>
                <w:rStyle w:val="apple-converted-space"/>
                <w:rFonts w:ascii="Arial" w:eastAsiaTheme="majorEastAsia" w:hAnsi="Arial" w:cs="Arial"/>
                <w:i/>
                <w:iCs/>
                <w:smallCaps/>
                <w:color w:val="000000"/>
                <w:spacing w:val="5"/>
                <w:sz w:val="26"/>
                <w:szCs w:val="26"/>
                <w:lang w:bidi="en-US"/>
              </w:rPr>
            </w:rPrChange>
          </w:rPr>
          <w:t> </w:t>
        </w:r>
      </w:ins>
    </w:p>
    <w:p w:rsidR="00DB6E57" w:rsidRPr="00BB3890" w:rsidRDefault="00DB6E57" w:rsidP="00DB6E57">
      <w:pPr>
        <w:shd w:val="clear" w:color="auto" w:fill="FFFFFF"/>
        <w:spacing w:line="180" w:lineRule="atLeast"/>
        <w:rPr>
          <w:ins w:id="1139" w:author="Nombre de usuario" w:date="2010-07-20T09:09:00Z"/>
          <w:rFonts w:ascii="Arial" w:hAnsi="Arial" w:cs="Arial"/>
          <w:color w:val="666666"/>
          <w:sz w:val="18"/>
          <w:szCs w:val="18"/>
        </w:rPr>
      </w:pPr>
      <w:proofErr w:type="spellStart"/>
      <w:ins w:id="1140" w:author="Nombre de usuario" w:date="2010-07-20T09:09:00Z">
        <w:r w:rsidRPr="00BB3890">
          <w:rPr>
            <w:rFonts w:ascii="Arial" w:hAnsi="Arial" w:cs="Arial"/>
            <w:color w:val="666666"/>
            <w:sz w:val="18"/>
            <w:szCs w:val="18"/>
            <w:rPrChange w:id="1141" w:author="Walter Poch" w:date="2010-10-12T19:57:00Z">
              <w:rPr>
                <w:rFonts w:ascii="Arial" w:hAnsi="Arial" w:cs="Arial"/>
                <w:i/>
                <w:iCs/>
                <w:smallCaps/>
                <w:color w:val="666666"/>
                <w:spacing w:val="5"/>
                <w:sz w:val="18"/>
                <w:szCs w:val="18"/>
              </w:rPr>
            </w:rPrChange>
          </w:rPr>
          <w:t>Por</w:t>
        </w:r>
        <w:r w:rsidRPr="00BB3890">
          <w:rPr>
            <w:rStyle w:val="Emphasis"/>
            <w:rFonts w:ascii="Arial" w:hAnsi="Arial" w:cs="Arial"/>
            <w:caps/>
            <w:color w:val="003366"/>
            <w:sz w:val="18"/>
            <w:szCs w:val="18"/>
            <w:rPrChange w:id="1142" w:author="Walter Poch" w:date="2010-10-12T19:57:00Z">
              <w:rPr>
                <w:rStyle w:val="Emphasis"/>
                <w:rFonts w:ascii="Arial" w:hAnsi="Arial" w:cs="Arial"/>
                <w:i w:val="0"/>
                <w:iCs w:val="0"/>
                <w:caps/>
                <w:smallCaps/>
                <w:color w:val="003366"/>
                <w:sz w:val="18"/>
                <w:szCs w:val="18"/>
              </w:rPr>
            </w:rPrChange>
          </w:rPr>
          <w:t>ANAHÍ</w:t>
        </w:r>
        <w:proofErr w:type="spellEnd"/>
        <w:r w:rsidRPr="00BB3890">
          <w:rPr>
            <w:rStyle w:val="Emphasis"/>
            <w:rFonts w:ascii="Arial" w:hAnsi="Arial" w:cs="Arial"/>
            <w:caps/>
            <w:color w:val="003366"/>
            <w:sz w:val="18"/>
            <w:szCs w:val="18"/>
            <w:rPrChange w:id="1143" w:author="Walter Poch" w:date="2010-10-12T19:57:00Z">
              <w:rPr>
                <w:rStyle w:val="Emphasis"/>
                <w:rFonts w:ascii="Arial" w:hAnsi="Arial" w:cs="Arial"/>
                <w:i w:val="0"/>
                <w:iCs w:val="0"/>
                <w:caps/>
                <w:smallCaps/>
                <w:color w:val="003366"/>
                <w:sz w:val="18"/>
                <w:szCs w:val="18"/>
              </w:rPr>
            </w:rPrChange>
          </w:rPr>
          <w:t xml:space="preserve"> ABELEDO</w:t>
        </w:r>
      </w:ins>
    </w:p>
    <w:p w:rsidR="00DB6E57" w:rsidRPr="00BB3890" w:rsidRDefault="00DB6E57" w:rsidP="00DB6E57">
      <w:pPr>
        <w:pStyle w:val="NormalWeb"/>
        <w:shd w:val="clear" w:color="auto" w:fill="FFFFFF"/>
        <w:spacing w:before="0" w:beforeAutospacing="0" w:after="0" w:afterAutospacing="0" w:line="285" w:lineRule="atLeast"/>
        <w:rPr>
          <w:ins w:id="1144" w:author="Nombre de usuario" w:date="2010-07-20T09:09:00Z"/>
          <w:rFonts w:ascii="Arial" w:hAnsi="Arial" w:cs="Arial"/>
          <w:color w:val="333333"/>
          <w:sz w:val="21"/>
          <w:szCs w:val="21"/>
        </w:rPr>
      </w:pPr>
      <w:ins w:id="1145" w:author="Nombre de usuario" w:date="2010-07-20T09:09:00Z">
        <w:r w:rsidRPr="00BB3890">
          <w:rPr>
            <w:rStyle w:val="st3391"/>
            <w:rFonts w:ascii="Arial" w:hAnsi="Arial" w:cs="Arial"/>
            <w:color w:val="333333"/>
            <w:sz w:val="21"/>
            <w:szCs w:val="21"/>
            <w:rPrChange w:id="1146" w:author="Walter Poch" w:date="2010-10-12T19:57:00Z">
              <w:rPr>
                <w:rStyle w:val="st3391"/>
                <w:rFonts w:ascii="Arial" w:eastAsiaTheme="majorEastAsia" w:hAnsi="Arial" w:cs="Arial"/>
                <w:i/>
                <w:iCs/>
                <w:smallCaps/>
                <w:color w:val="333333"/>
                <w:spacing w:val="5"/>
                <w:sz w:val="21"/>
                <w:szCs w:val="21"/>
                <w:lang w:bidi="en-US"/>
              </w:rPr>
            </w:rPrChange>
          </w:rPr>
          <w:t>D</w:t>
        </w:r>
        <w:r w:rsidRPr="00BB3890">
          <w:rPr>
            <w:rStyle w:val="st5"/>
            <w:rFonts w:ascii="Arial" w:hAnsi="Arial" w:cs="Arial"/>
            <w:color w:val="333333"/>
            <w:sz w:val="21"/>
            <w:szCs w:val="21"/>
            <w:rPrChange w:id="1147" w:author="Walter Poch" w:date="2010-10-12T19:57:00Z">
              <w:rPr>
                <w:rStyle w:val="st5"/>
                <w:rFonts w:ascii="Arial" w:eastAsiaTheme="majorEastAsia" w:hAnsi="Arial" w:cs="Arial"/>
                <w:i/>
                <w:iCs/>
                <w:smallCaps/>
                <w:color w:val="333333"/>
                <w:spacing w:val="5"/>
                <w:sz w:val="21"/>
                <w:szCs w:val="21"/>
                <w:lang w:bidi="en-US"/>
              </w:rPr>
            </w:rPrChange>
          </w:rPr>
          <w:t>urante 2009, el gasto en salud de la población argentina sumó $ 102.000 millones, lo que representó un 9,6% del PBI y un aumento del 35% respecto al gasto del año anterior. El incremento se explica, en su mayor parte, por el aumento de los precios (aproximadamente un 25%), pero significó también un crecimiento real del sector en torno a un 10%.</w:t>
        </w:r>
        <w:r w:rsidRPr="00BB3890">
          <w:rPr>
            <w:rStyle w:val="apple-converted-space"/>
            <w:rFonts w:ascii="Arial" w:hAnsi="Arial" w:cs="Arial"/>
            <w:color w:val="333333"/>
            <w:sz w:val="21"/>
            <w:szCs w:val="21"/>
            <w:rPrChange w:id="1148" w:author="Walter Poch" w:date="2010-10-12T19:57:00Z">
              <w:rPr>
                <w:rStyle w:val="apple-converted-space"/>
                <w:rFonts w:ascii="Arial" w:eastAsiaTheme="majorEastAsia" w:hAnsi="Arial" w:cs="Arial"/>
                <w:i/>
                <w:iCs/>
                <w:smallCaps/>
                <w:color w:val="333333"/>
                <w:spacing w:val="5"/>
                <w:sz w:val="21"/>
                <w:szCs w:val="21"/>
                <w:lang w:bidi="en-US"/>
              </w:rPr>
            </w:rPrChange>
          </w:rPr>
          <w:t> </w:t>
        </w:r>
        <w:r w:rsidRPr="00BB3890">
          <w:rPr>
            <w:rFonts w:ascii="Arial" w:hAnsi="Arial" w:cs="Arial"/>
            <w:color w:val="333333"/>
            <w:sz w:val="21"/>
            <w:szCs w:val="21"/>
            <w:rPrChange w:id="1149" w:author="Walter Poch" w:date="2010-10-12T19:57:00Z">
              <w:rPr>
                <w:rFonts w:ascii="Arial" w:eastAsiaTheme="majorEastAsia" w:hAnsi="Arial" w:cs="Arial"/>
                <w:i/>
                <w:iCs/>
                <w:smallCaps/>
                <w:color w:val="333333"/>
                <w:spacing w:val="5"/>
                <w:sz w:val="21"/>
                <w:szCs w:val="21"/>
                <w:lang w:bidi="en-US"/>
              </w:rPr>
            </w:rPrChange>
          </w:rPr>
          <w:br/>
        </w:r>
        <w:r w:rsidRPr="00BB3890">
          <w:rPr>
            <w:rFonts w:ascii="Arial" w:hAnsi="Arial" w:cs="Arial"/>
            <w:color w:val="333333"/>
            <w:sz w:val="21"/>
            <w:szCs w:val="21"/>
            <w:rPrChange w:id="1150" w:author="Walter Poch" w:date="2010-10-12T19:57:00Z">
              <w:rPr>
                <w:rFonts w:ascii="Arial" w:eastAsiaTheme="majorEastAsia" w:hAnsi="Arial" w:cs="Arial"/>
                <w:i/>
                <w:iCs/>
                <w:smallCaps/>
                <w:color w:val="333333"/>
                <w:spacing w:val="5"/>
                <w:sz w:val="21"/>
                <w:szCs w:val="21"/>
                <w:lang w:bidi="en-US"/>
              </w:rPr>
            </w:rPrChange>
          </w:rPr>
          <w:br/>
        </w:r>
        <w:r w:rsidRPr="00BB3890">
          <w:rPr>
            <w:rStyle w:val="st5"/>
            <w:rFonts w:ascii="Arial" w:hAnsi="Arial" w:cs="Arial"/>
            <w:color w:val="333333"/>
            <w:sz w:val="21"/>
            <w:szCs w:val="21"/>
            <w:rPrChange w:id="1151" w:author="Walter Poch" w:date="2010-10-12T19:57:00Z">
              <w:rPr>
                <w:rStyle w:val="st5"/>
                <w:rFonts w:ascii="Arial" w:eastAsiaTheme="majorEastAsia" w:hAnsi="Arial" w:cs="Arial"/>
                <w:i/>
                <w:iCs/>
                <w:smallCaps/>
                <w:color w:val="333333"/>
                <w:spacing w:val="5"/>
                <w:sz w:val="21"/>
                <w:szCs w:val="21"/>
                <w:lang w:bidi="en-US"/>
              </w:rPr>
            </w:rPrChange>
          </w:rPr>
          <w:t>La tendencia a una mayor afiliación a las obras sociales y a empresas de medicina prepaga, iniciada en 2003, se mantuvo pese a los altibajos en el empleo. Sin embargo, el 43% de la población más de 17 millones de personas-- continúa sin cobertura médica personal o gremial y depende de la atención hospitalaria y centros de salud estatales, que cuentan sólo con el 28% de los recursos totales del sistema de salud.</w:t>
        </w:r>
        <w:r w:rsidRPr="00BB3890">
          <w:rPr>
            <w:rStyle w:val="apple-converted-space"/>
            <w:rFonts w:ascii="Arial" w:hAnsi="Arial" w:cs="Arial"/>
            <w:color w:val="333333"/>
            <w:sz w:val="21"/>
            <w:szCs w:val="21"/>
            <w:rPrChange w:id="1152" w:author="Walter Poch" w:date="2010-10-12T19:57:00Z">
              <w:rPr>
                <w:rStyle w:val="apple-converted-space"/>
                <w:rFonts w:ascii="Arial" w:eastAsiaTheme="majorEastAsia" w:hAnsi="Arial" w:cs="Arial"/>
                <w:i/>
                <w:iCs/>
                <w:smallCaps/>
                <w:color w:val="333333"/>
                <w:spacing w:val="5"/>
                <w:sz w:val="21"/>
                <w:szCs w:val="21"/>
                <w:lang w:bidi="en-US"/>
              </w:rPr>
            </w:rPrChange>
          </w:rPr>
          <w:t> </w:t>
        </w:r>
        <w:r w:rsidRPr="00BB3890">
          <w:rPr>
            <w:rFonts w:ascii="Arial" w:hAnsi="Arial" w:cs="Arial"/>
            <w:color w:val="333333"/>
            <w:sz w:val="21"/>
            <w:szCs w:val="21"/>
            <w:rPrChange w:id="1153" w:author="Walter Poch" w:date="2010-10-12T19:57:00Z">
              <w:rPr>
                <w:rFonts w:ascii="Arial" w:eastAsiaTheme="majorEastAsia" w:hAnsi="Arial" w:cs="Arial"/>
                <w:i/>
                <w:iCs/>
                <w:smallCaps/>
                <w:color w:val="333333"/>
                <w:spacing w:val="5"/>
                <w:sz w:val="21"/>
                <w:szCs w:val="21"/>
                <w:lang w:bidi="en-US"/>
              </w:rPr>
            </w:rPrChange>
          </w:rPr>
          <w:br/>
        </w:r>
        <w:r w:rsidRPr="00BB3890">
          <w:rPr>
            <w:rFonts w:ascii="Arial" w:hAnsi="Arial" w:cs="Arial"/>
            <w:color w:val="333333"/>
            <w:sz w:val="21"/>
            <w:szCs w:val="21"/>
            <w:rPrChange w:id="1154" w:author="Walter Poch" w:date="2010-10-12T19:57:00Z">
              <w:rPr>
                <w:rFonts w:ascii="Arial" w:eastAsiaTheme="majorEastAsia" w:hAnsi="Arial" w:cs="Arial"/>
                <w:i/>
                <w:iCs/>
                <w:smallCaps/>
                <w:color w:val="333333"/>
                <w:spacing w:val="5"/>
                <w:sz w:val="21"/>
                <w:szCs w:val="21"/>
                <w:lang w:bidi="en-US"/>
              </w:rPr>
            </w:rPrChange>
          </w:rPr>
          <w:br/>
        </w:r>
        <w:r w:rsidRPr="00BB3890">
          <w:rPr>
            <w:rStyle w:val="st5"/>
            <w:rFonts w:ascii="Arial" w:hAnsi="Arial" w:cs="Arial"/>
            <w:color w:val="333333"/>
            <w:sz w:val="21"/>
            <w:szCs w:val="21"/>
            <w:rPrChange w:id="1155" w:author="Walter Poch" w:date="2010-10-12T19:57:00Z">
              <w:rPr>
                <w:rStyle w:val="st5"/>
                <w:rFonts w:ascii="Arial" w:eastAsiaTheme="majorEastAsia" w:hAnsi="Arial" w:cs="Arial"/>
                <w:i/>
                <w:iCs/>
                <w:smallCaps/>
                <w:color w:val="333333"/>
                <w:spacing w:val="5"/>
                <w:sz w:val="21"/>
                <w:szCs w:val="21"/>
                <w:lang w:bidi="en-US"/>
              </w:rPr>
            </w:rPrChange>
          </w:rPr>
          <w:t>En la Argentina, según datos del Banco Mundial, se destinan anualmente 658 dólares por habitante para la atención de la salud; la cifra es una de las más altas de América Latina y llega a triplicar la de países con un grado de desarrollo económico similar.</w:t>
        </w:r>
        <w:r w:rsidRPr="00BB3890">
          <w:rPr>
            <w:rStyle w:val="apple-converted-space"/>
            <w:rFonts w:ascii="Arial" w:hAnsi="Arial" w:cs="Arial"/>
            <w:color w:val="333333"/>
            <w:sz w:val="21"/>
            <w:szCs w:val="21"/>
            <w:rPrChange w:id="1156" w:author="Walter Poch" w:date="2010-10-12T19:57:00Z">
              <w:rPr>
                <w:rStyle w:val="apple-converted-space"/>
                <w:rFonts w:ascii="Arial" w:eastAsiaTheme="majorEastAsia" w:hAnsi="Arial" w:cs="Arial"/>
                <w:i/>
                <w:iCs/>
                <w:smallCaps/>
                <w:color w:val="333333"/>
                <w:spacing w:val="5"/>
                <w:sz w:val="21"/>
                <w:szCs w:val="21"/>
                <w:lang w:bidi="en-US"/>
              </w:rPr>
            </w:rPrChange>
          </w:rPr>
          <w:t> </w:t>
        </w:r>
        <w:r w:rsidRPr="00BB3890">
          <w:rPr>
            <w:rFonts w:ascii="Arial" w:hAnsi="Arial" w:cs="Arial"/>
            <w:color w:val="333333"/>
            <w:sz w:val="21"/>
            <w:szCs w:val="21"/>
            <w:rPrChange w:id="1157" w:author="Walter Poch" w:date="2010-10-12T19:57:00Z">
              <w:rPr>
                <w:rFonts w:ascii="Arial" w:eastAsiaTheme="majorEastAsia" w:hAnsi="Arial" w:cs="Arial"/>
                <w:i/>
                <w:iCs/>
                <w:smallCaps/>
                <w:color w:val="333333"/>
                <w:spacing w:val="5"/>
                <w:sz w:val="21"/>
                <w:szCs w:val="21"/>
                <w:lang w:bidi="en-US"/>
              </w:rPr>
            </w:rPrChange>
          </w:rPr>
          <w:br/>
        </w:r>
        <w:r w:rsidRPr="00BB3890">
          <w:rPr>
            <w:rFonts w:ascii="Arial" w:hAnsi="Arial" w:cs="Arial"/>
            <w:color w:val="333333"/>
            <w:sz w:val="21"/>
            <w:szCs w:val="21"/>
            <w:rPrChange w:id="1158" w:author="Walter Poch" w:date="2010-10-12T19:57:00Z">
              <w:rPr>
                <w:rFonts w:ascii="Arial" w:eastAsiaTheme="majorEastAsia" w:hAnsi="Arial" w:cs="Arial"/>
                <w:i/>
                <w:iCs/>
                <w:smallCaps/>
                <w:color w:val="333333"/>
                <w:spacing w:val="5"/>
                <w:sz w:val="21"/>
                <w:szCs w:val="21"/>
                <w:lang w:bidi="en-US"/>
              </w:rPr>
            </w:rPrChange>
          </w:rPr>
          <w:br/>
        </w:r>
        <w:r w:rsidRPr="00BB3890">
          <w:rPr>
            <w:rStyle w:val="st5"/>
            <w:rFonts w:ascii="Arial" w:hAnsi="Arial" w:cs="Arial"/>
            <w:color w:val="333333"/>
            <w:sz w:val="21"/>
            <w:szCs w:val="21"/>
            <w:rPrChange w:id="1159" w:author="Walter Poch" w:date="2010-10-12T19:57:00Z">
              <w:rPr>
                <w:rStyle w:val="st5"/>
                <w:rFonts w:ascii="Arial" w:eastAsiaTheme="majorEastAsia" w:hAnsi="Arial" w:cs="Arial"/>
                <w:i/>
                <w:iCs/>
                <w:smallCaps/>
                <w:color w:val="333333"/>
                <w:spacing w:val="5"/>
                <w:sz w:val="21"/>
                <w:szCs w:val="21"/>
                <w:lang w:bidi="en-US"/>
              </w:rPr>
            </w:rPrChange>
          </w:rPr>
          <w:t>En cuanto al gasto en salud como porcentaje del PBI, se ubica -en el promedio global-- rozando el de muchos países de altos ingresos. No obstante, el país mantiene una tasa de mortalidad de niños menores de 5 años del 13 por mil, que llega a duplicar la de algunos países que gastan menos, como Chile (336 dólares por habitante) o Brasil (267 dólares por habitante), cuyas tasas de mortandad infantil son del 7 y el 10 por mil, respectivamente.</w:t>
        </w:r>
        <w:r w:rsidRPr="00BB3890">
          <w:rPr>
            <w:rStyle w:val="apple-converted-space"/>
            <w:rFonts w:ascii="Arial" w:hAnsi="Arial" w:cs="Arial"/>
            <w:color w:val="333333"/>
            <w:sz w:val="21"/>
            <w:szCs w:val="21"/>
            <w:rPrChange w:id="1160" w:author="Walter Poch" w:date="2010-10-12T19:57:00Z">
              <w:rPr>
                <w:rStyle w:val="apple-converted-space"/>
                <w:rFonts w:ascii="Arial" w:eastAsiaTheme="majorEastAsia" w:hAnsi="Arial" w:cs="Arial"/>
                <w:i/>
                <w:iCs/>
                <w:smallCaps/>
                <w:color w:val="333333"/>
                <w:spacing w:val="5"/>
                <w:sz w:val="21"/>
                <w:szCs w:val="21"/>
                <w:lang w:bidi="en-US"/>
              </w:rPr>
            </w:rPrChange>
          </w:rPr>
          <w:t> </w:t>
        </w:r>
        <w:r w:rsidRPr="00BB3890">
          <w:rPr>
            <w:rFonts w:ascii="Arial" w:hAnsi="Arial" w:cs="Arial"/>
            <w:color w:val="333333"/>
            <w:sz w:val="21"/>
            <w:szCs w:val="21"/>
            <w:rPrChange w:id="1161" w:author="Walter Poch" w:date="2010-10-12T19:57:00Z">
              <w:rPr>
                <w:rFonts w:ascii="Arial" w:eastAsiaTheme="majorEastAsia" w:hAnsi="Arial" w:cs="Arial"/>
                <w:i/>
                <w:iCs/>
                <w:smallCaps/>
                <w:color w:val="333333"/>
                <w:spacing w:val="5"/>
                <w:sz w:val="21"/>
                <w:szCs w:val="21"/>
                <w:lang w:bidi="en-US"/>
              </w:rPr>
            </w:rPrChange>
          </w:rPr>
          <w:br/>
        </w:r>
        <w:r w:rsidRPr="00BB3890">
          <w:rPr>
            <w:rFonts w:ascii="Arial" w:hAnsi="Arial" w:cs="Arial"/>
            <w:color w:val="333333"/>
            <w:sz w:val="21"/>
            <w:szCs w:val="21"/>
            <w:rPrChange w:id="1162" w:author="Walter Poch" w:date="2010-10-12T19:57:00Z">
              <w:rPr>
                <w:rFonts w:ascii="Arial" w:eastAsiaTheme="majorEastAsia" w:hAnsi="Arial" w:cs="Arial"/>
                <w:i/>
                <w:iCs/>
                <w:smallCaps/>
                <w:color w:val="333333"/>
                <w:spacing w:val="5"/>
                <w:sz w:val="21"/>
                <w:szCs w:val="21"/>
                <w:lang w:bidi="en-US"/>
              </w:rPr>
            </w:rPrChange>
          </w:rPr>
          <w:br/>
        </w:r>
        <w:r w:rsidRPr="00BB3890">
          <w:rPr>
            <w:rStyle w:val="st5"/>
            <w:rFonts w:ascii="Arial" w:hAnsi="Arial" w:cs="Arial"/>
            <w:color w:val="333333"/>
            <w:sz w:val="21"/>
            <w:szCs w:val="21"/>
            <w:rPrChange w:id="1163" w:author="Walter Poch" w:date="2010-10-12T19:57:00Z">
              <w:rPr>
                <w:rStyle w:val="st5"/>
                <w:rFonts w:ascii="Arial" w:eastAsiaTheme="majorEastAsia" w:hAnsi="Arial" w:cs="Arial"/>
                <w:i/>
                <w:iCs/>
                <w:smallCaps/>
                <w:color w:val="333333"/>
                <w:spacing w:val="5"/>
                <w:sz w:val="21"/>
                <w:szCs w:val="21"/>
                <w:lang w:bidi="en-US"/>
              </w:rPr>
            </w:rPrChange>
          </w:rPr>
          <w:t xml:space="preserve">Estas son algunas de las conclusiones que se desprenden del informe sectorial sobre el Sistema de Salud 2010 -- Prepagas y Obras Sociales, de la consultora Key </w:t>
        </w:r>
        <w:proofErr w:type="spellStart"/>
        <w:r w:rsidRPr="00BB3890">
          <w:rPr>
            <w:rStyle w:val="st5"/>
            <w:rFonts w:ascii="Arial" w:hAnsi="Arial" w:cs="Arial"/>
            <w:color w:val="333333"/>
            <w:sz w:val="21"/>
            <w:szCs w:val="21"/>
            <w:rPrChange w:id="1164" w:author="Walter Poch" w:date="2010-10-12T19:57:00Z">
              <w:rPr>
                <w:rStyle w:val="st5"/>
                <w:rFonts w:ascii="Arial" w:eastAsiaTheme="majorEastAsia" w:hAnsi="Arial" w:cs="Arial"/>
                <w:i/>
                <w:iCs/>
                <w:smallCaps/>
                <w:color w:val="333333"/>
                <w:spacing w:val="5"/>
                <w:sz w:val="21"/>
                <w:szCs w:val="21"/>
                <w:lang w:bidi="en-US"/>
              </w:rPr>
            </w:rPrChange>
          </w:rPr>
          <w:t>Market</w:t>
        </w:r>
        <w:proofErr w:type="spellEnd"/>
        <w:r w:rsidRPr="00BB3890">
          <w:rPr>
            <w:rStyle w:val="st5"/>
            <w:rFonts w:ascii="Arial" w:hAnsi="Arial" w:cs="Arial"/>
            <w:color w:val="333333"/>
            <w:sz w:val="21"/>
            <w:szCs w:val="21"/>
            <w:rPrChange w:id="1165" w:author="Walter Poch" w:date="2010-10-12T19:57:00Z">
              <w:rPr>
                <w:rStyle w:val="st5"/>
                <w:rFonts w:ascii="Arial" w:eastAsiaTheme="majorEastAsia" w:hAnsi="Arial" w:cs="Arial"/>
                <w:i/>
                <w:iCs/>
                <w:smallCaps/>
                <w:color w:val="333333"/>
                <w:spacing w:val="5"/>
                <w:sz w:val="21"/>
                <w:szCs w:val="21"/>
                <w:lang w:bidi="en-US"/>
              </w:rPr>
            </w:rPrChange>
          </w:rPr>
          <w:t xml:space="preserve">, en el cual se estima que </w:t>
        </w:r>
        <w:r w:rsidRPr="00BB3890">
          <w:rPr>
            <w:rStyle w:val="st5"/>
            <w:rFonts w:ascii="Arial" w:hAnsi="Arial" w:cs="Arial"/>
            <w:color w:val="333333"/>
            <w:sz w:val="21"/>
            <w:szCs w:val="21"/>
            <w:rPrChange w:id="1166" w:author="Walter Poch" w:date="2010-10-12T19:57:00Z">
              <w:rPr>
                <w:rStyle w:val="st5"/>
                <w:rFonts w:ascii="Arial" w:eastAsiaTheme="majorEastAsia" w:hAnsi="Arial" w:cs="Arial"/>
                <w:i/>
                <w:iCs/>
                <w:smallCaps/>
                <w:color w:val="333333"/>
                <w:spacing w:val="5"/>
                <w:sz w:val="21"/>
                <w:szCs w:val="21"/>
                <w:lang w:bidi="en-US"/>
              </w:rPr>
            </w:rPrChange>
          </w:rPr>
          <w:lastRenderedPageBreak/>
          <w:t>para 2010 el movimiento será un 20% mayor, del cual aproximadamente un 15% responderá al efecto precio y un 5% al crecimiento real del sector.</w:t>
        </w:r>
        <w:r w:rsidRPr="00BB3890">
          <w:rPr>
            <w:rStyle w:val="apple-converted-space"/>
            <w:rFonts w:ascii="Arial" w:hAnsi="Arial" w:cs="Arial"/>
            <w:color w:val="333333"/>
            <w:sz w:val="21"/>
            <w:szCs w:val="21"/>
            <w:rPrChange w:id="1167" w:author="Walter Poch" w:date="2010-10-12T19:57:00Z">
              <w:rPr>
                <w:rStyle w:val="apple-converted-space"/>
                <w:rFonts w:ascii="Arial" w:eastAsiaTheme="majorEastAsia" w:hAnsi="Arial" w:cs="Arial"/>
                <w:i/>
                <w:iCs/>
                <w:smallCaps/>
                <w:color w:val="333333"/>
                <w:spacing w:val="5"/>
                <w:sz w:val="21"/>
                <w:szCs w:val="21"/>
                <w:lang w:bidi="en-US"/>
              </w:rPr>
            </w:rPrChange>
          </w:rPr>
          <w:t> </w:t>
        </w:r>
        <w:r w:rsidRPr="00BB3890">
          <w:rPr>
            <w:rFonts w:ascii="Arial" w:hAnsi="Arial" w:cs="Arial"/>
            <w:color w:val="333333"/>
            <w:sz w:val="21"/>
            <w:szCs w:val="21"/>
            <w:rPrChange w:id="1168" w:author="Walter Poch" w:date="2010-10-12T19:57:00Z">
              <w:rPr>
                <w:rFonts w:ascii="Arial" w:eastAsiaTheme="majorEastAsia" w:hAnsi="Arial" w:cs="Arial"/>
                <w:i/>
                <w:iCs/>
                <w:smallCaps/>
                <w:color w:val="333333"/>
                <w:spacing w:val="5"/>
                <w:sz w:val="21"/>
                <w:szCs w:val="21"/>
                <w:lang w:bidi="en-US"/>
              </w:rPr>
            </w:rPrChange>
          </w:rPr>
          <w:br/>
        </w:r>
        <w:r w:rsidRPr="00BB3890">
          <w:rPr>
            <w:rFonts w:ascii="Arial" w:hAnsi="Arial" w:cs="Arial"/>
            <w:color w:val="333333"/>
            <w:sz w:val="21"/>
            <w:szCs w:val="21"/>
            <w:rPrChange w:id="1169" w:author="Walter Poch" w:date="2010-10-12T19:57:00Z">
              <w:rPr>
                <w:rFonts w:ascii="Arial" w:eastAsiaTheme="majorEastAsia" w:hAnsi="Arial" w:cs="Arial"/>
                <w:i/>
                <w:iCs/>
                <w:smallCaps/>
                <w:color w:val="333333"/>
                <w:spacing w:val="5"/>
                <w:sz w:val="21"/>
                <w:szCs w:val="21"/>
                <w:lang w:bidi="en-US"/>
              </w:rPr>
            </w:rPrChange>
          </w:rPr>
          <w:br/>
        </w:r>
        <w:r w:rsidRPr="00BB3890">
          <w:rPr>
            <w:rStyle w:val="st5"/>
            <w:rFonts w:ascii="Arial" w:hAnsi="Arial" w:cs="Arial"/>
            <w:b/>
            <w:bCs/>
            <w:color w:val="333333"/>
            <w:sz w:val="21"/>
            <w:szCs w:val="21"/>
            <w:rPrChange w:id="1170" w:author="Walter Poch" w:date="2010-10-12T19:57:00Z">
              <w:rPr>
                <w:rStyle w:val="st5"/>
                <w:rFonts w:ascii="Arial" w:eastAsiaTheme="majorEastAsia" w:hAnsi="Arial" w:cs="Arial"/>
                <w:b/>
                <w:bCs/>
                <w:i/>
                <w:iCs/>
                <w:smallCaps/>
                <w:color w:val="333333"/>
                <w:spacing w:val="5"/>
                <w:sz w:val="21"/>
                <w:szCs w:val="21"/>
                <w:lang w:bidi="en-US"/>
              </w:rPr>
            </w:rPrChange>
          </w:rPr>
          <w:t>Lo que pasó</w:t>
        </w:r>
        <w:r w:rsidRPr="00BB3890">
          <w:rPr>
            <w:rStyle w:val="apple-converted-space"/>
            <w:rFonts w:ascii="Arial" w:hAnsi="Arial" w:cs="Arial"/>
            <w:color w:val="333333"/>
            <w:sz w:val="21"/>
            <w:szCs w:val="21"/>
            <w:rPrChange w:id="1171" w:author="Walter Poch" w:date="2010-10-12T19:57:00Z">
              <w:rPr>
                <w:rStyle w:val="apple-converted-space"/>
                <w:rFonts w:ascii="Arial" w:eastAsiaTheme="majorEastAsia" w:hAnsi="Arial" w:cs="Arial"/>
                <w:i/>
                <w:iCs/>
                <w:smallCaps/>
                <w:color w:val="333333"/>
                <w:spacing w:val="5"/>
                <w:sz w:val="21"/>
                <w:szCs w:val="21"/>
                <w:lang w:bidi="en-US"/>
              </w:rPr>
            </w:rPrChange>
          </w:rPr>
          <w:t> </w:t>
        </w:r>
        <w:r w:rsidRPr="00BB3890">
          <w:rPr>
            <w:rStyle w:val="st5"/>
            <w:rFonts w:ascii="Arial" w:hAnsi="Arial" w:cs="Arial"/>
            <w:color w:val="333333"/>
            <w:sz w:val="21"/>
            <w:szCs w:val="21"/>
            <w:rPrChange w:id="1172" w:author="Walter Poch" w:date="2010-10-12T19:57:00Z">
              <w:rPr>
                <w:rStyle w:val="st5"/>
                <w:rFonts w:ascii="Arial" w:eastAsiaTheme="majorEastAsia" w:hAnsi="Arial" w:cs="Arial"/>
                <w:i/>
                <w:iCs/>
                <w:smallCaps/>
                <w:color w:val="333333"/>
                <w:spacing w:val="5"/>
                <w:sz w:val="21"/>
                <w:szCs w:val="21"/>
                <w:lang w:bidi="en-US"/>
              </w:rPr>
            </w:rPrChange>
          </w:rPr>
          <w:t xml:space="preserve">Al analizar lo sucedido en 2009, "sin duda puede hablarse de un crecimiento del sector de por lo menos un 10 %; el efecto precio no es parejo en todos los subsistemas, por ejemplo las empresas de medicina prepaga aumentaron un 25%, luego están los aumentos del personal, de medicamentos; no son valores parejos pero en promedio rondan el 25%", afirma Daniela </w:t>
        </w:r>
        <w:proofErr w:type="spellStart"/>
        <w:r w:rsidRPr="00BB3890">
          <w:rPr>
            <w:rStyle w:val="st5"/>
            <w:rFonts w:ascii="Arial" w:hAnsi="Arial" w:cs="Arial"/>
            <w:color w:val="333333"/>
            <w:sz w:val="21"/>
            <w:szCs w:val="21"/>
            <w:rPrChange w:id="1173" w:author="Walter Poch" w:date="2010-10-12T19:57:00Z">
              <w:rPr>
                <w:rStyle w:val="st5"/>
                <w:rFonts w:ascii="Arial" w:eastAsiaTheme="majorEastAsia" w:hAnsi="Arial" w:cs="Arial"/>
                <w:i/>
                <w:iCs/>
                <w:smallCaps/>
                <w:color w:val="333333"/>
                <w:spacing w:val="5"/>
                <w:sz w:val="21"/>
                <w:szCs w:val="21"/>
                <w:lang w:bidi="en-US"/>
              </w:rPr>
            </w:rPrChange>
          </w:rPr>
          <w:t>Köhle</w:t>
        </w:r>
        <w:proofErr w:type="spellEnd"/>
        <w:r w:rsidRPr="00BB3890">
          <w:rPr>
            <w:rStyle w:val="st5"/>
            <w:rFonts w:ascii="Arial" w:hAnsi="Arial" w:cs="Arial"/>
            <w:color w:val="333333"/>
            <w:sz w:val="21"/>
            <w:szCs w:val="21"/>
            <w:rPrChange w:id="1174" w:author="Walter Poch" w:date="2010-10-12T19:57:00Z">
              <w:rPr>
                <w:rStyle w:val="st5"/>
                <w:rFonts w:ascii="Arial" w:eastAsiaTheme="majorEastAsia" w:hAnsi="Arial" w:cs="Arial"/>
                <w:i/>
                <w:iCs/>
                <w:smallCaps/>
                <w:color w:val="333333"/>
                <w:spacing w:val="5"/>
                <w:sz w:val="21"/>
                <w:szCs w:val="21"/>
                <w:lang w:bidi="en-US"/>
              </w:rPr>
            </w:rPrChange>
          </w:rPr>
          <w:t xml:space="preserve">, economista jefe de Key </w:t>
        </w:r>
        <w:proofErr w:type="spellStart"/>
        <w:r w:rsidRPr="00BB3890">
          <w:rPr>
            <w:rStyle w:val="st5"/>
            <w:rFonts w:ascii="Arial" w:hAnsi="Arial" w:cs="Arial"/>
            <w:color w:val="333333"/>
            <w:sz w:val="21"/>
            <w:szCs w:val="21"/>
            <w:rPrChange w:id="1175" w:author="Walter Poch" w:date="2010-10-12T19:57:00Z">
              <w:rPr>
                <w:rStyle w:val="st5"/>
                <w:rFonts w:ascii="Arial" w:eastAsiaTheme="majorEastAsia" w:hAnsi="Arial" w:cs="Arial"/>
                <w:i/>
                <w:iCs/>
                <w:smallCaps/>
                <w:color w:val="333333"/>
                <w:spacing w:val="5"/>
                <w:sz w:val="21"/>
                <w:szCs w:val="21"/>
                <w:lang w:bidi="en-US"/>
              </w:rPr>
            </w:rPrChange>
          </w:rPr>
          <w:t>Market</w:t>
        </w:r>
        <w:proofErr w:type="spellEnd"/>
        <w:r w:rsidRPr="00BB3890">
          <w:rPr>
            <w:rStyle w:val="st5"/>
            <w:rFonts w:ascii="Arial" w:hAnsi="Arial" w:cs="Arial"/>
            <w:color w:val="333333"/>
            <w:sz w:val="21"/>
            <w:szCs w:val="21"/>
            <w:rPrChange w:id="1176" w:author="Walter Poch" w:date="2010-10-12T19:57:00Z">
              <w:rPr>
                <w:rStyle w:val="st5"/>
                <w:rFonts w:ascii="Arial" w:eastAsiaTheme="majorEastAsia" w:hAnsi="Arial" w:cs="Arial"/>
                <w:i/>
                <w:iCs/>
                <w:smallCaps/>
                <w:color w:val="333333"/>
                <w:spacing w:val="5"/>
                <w:sz w:val="21"/>
                <w:szCs w:val="21"/>
                <w:lang w:bidi="en-US"/>
              </w:rPr>
            </w:rPrChange>
          </w:rPr>
          <w:t xml:space="preserve"> a cargo de la investigación.</w:t>
        </w:r>
        <w:r w:rsidRPr="00BB3890">
          <w:rPr>
            <w:rStyle w:val="apple-converted-space"/>
            <w:rFonts w:ascii="Arial" w:hAnsi="Arial" w:cs="Arial"/>
            <w:color w:val="333333"/>
            <w:sz w:val="21"/>
            <w:szCs w:val="21"/>
            <w:rPrChange w:id="1177" w:author="Walter Poch" w:date="2010-10-12T19:57:00Z">
              <w:rPr>
                <w:rStyle w:val="apple-converted-space"/>
                <w:rFonts w:ascii="Arial" w:eastAsiaTheme="majorEastAsia" w:hAnsi="Arial" w:cs="Arial"/>
                <w:i/>
                <w:iCs/>
                <w:smallCaps/>
                <w:color w:val="333333"/>
                <w:spacing w:val="5"/>
                <w:sz w:val="21"/>
                <w:szCs w:val="21"/>
                <w:lang w:bidi="en-US"/>
              </w:rPr>
            </w:rPrChange>
          </w:rPr>
          <w:t> </w:t>
        </w:r>
        <w:r w:rsidRPr="00BB3890">
          <w:rPr>
            <w:rFonts w:ascii="Arial" w:hAnsi="Arial" w:cs="Arial"/>
            <w:color w:val="333333"/>
            <w:sz w:val="21"/>
            <w:szCs w:val="21"/>
            <w:rPrChange w:id="1178" w:author="Walter Poch" w:date="2010-10-12T19:57:00Z">
              <w:rPr>
                <w:rFonts w:ascii="Arial" w:eastAsiaTheme="majorEastAsia" w:hAnsi="Arial" w:cs="Arial"/>
                <w:i/>
                <w:iCs/>
                <w:smallCaps/>
                <w:color w:val="333333"/>
                <w:spacing w:val="5"/>
                <w:sz w:val="21"/>
                <w:szCs w:val="21"/>
                <w:lang w:bidi="en-US"/>
              </w:rPr>
            </w:rPrChange>
          </w:rPr>
          <w:br/>
        </w:r>
        <w:r w:rsidRPr="00BB3890">
          <w:rPr>
            <w:rFonts w:ascii="Arial" w:hAnsi="Arial" w:cs="Arial"/>
            <w:color w:val="333333"/>
            <w:sz w:val="21"/>
            <w:szCs w:val="21"/>
            <w:rPrChange w:id="1179" w:author="Walter Poch" w:date="2010-10-12T19:57:00Z">
              <w:rPr>
                <w:rFonts w:ascii="Arial" w:eastAsiaTheme="majorEastAsia" w:hAnsi="Arial" w:cs="Arial"/>
                <w:i/>
                <w:iCs/>
                <w:smallCaps/>
                <w:color w:val="333333"/>
                <w:spacing w:val="5"/>
                <w:sz w:val="21"/>
                <w:szCs w:val="21"/>
                <w:lang w:bidi="en-US"/>
              </w:rPr>
            </w:rPrChange>
          </w:rPr>
          <w:br/>
        </w:r>
        <w:r w:rsidRPr="00BB3890">
          <w:rPr>
            <w:rStyle w:val="st5"/>
            <w:rFonts w:ascii="Arial" w:hAnsi="Arial" w:cs="Arial"/>
            <w:color w:val="333333"/>
            <w:sz w:val="21"/>
            <w:szCs w:val="21"/>
            <w:rPrChange w:id="1180" w:author="Walter Poch" w:date="2010-10-12T19:57:00Z">
              <w:rPr>
                <w:rStyle w:val="st5"/>
                <w:rFonts w:ascii="Arial" w:eastAsiaTheme="majorEastAsia" w:hAnsi="Arial" w:cs="Arial"/>
                <w:i/>
                <w:iCs/>
                <w:smallCaps/>
                <w:color w:val="333333"/>
                <w:spacing w:val="5"/>
                <w:sz w:val="21"/>
                <w:szCs w:val="21"/>
                <w:lang w:bidi="en-US"/>
              </w:rPr>
            </w:rPrChange>
          </w:rPr>
          <w:t xml:space="preserve">"Respecto a 2007 y 2008, observamos que hay una mayor cantidad de afiliados a prepagas y obras sociales y disminuyó un poco el porcentaje de personas sin cobertura", dice </w:t>
        </w:r>
        <w:proofErr w:type="spellStart"/>
        <w:r w:rsidRPr="00BB3890">
          <w:rPr>
            <w:rStyle w:val="st5"/>
            <w:rFonts w:ascii="Arial" w:hAnsi="Arial" w:cs="Arial"/>
            <w:color w:val="333333"/>
            <w:sz w:val="21"/>
            <w:szCs w:val="21"/>
            <w:rPrChange w:id="1181" w:author="Walter Poch" w:date="2010-10-12T19:57:00Z">
              <w:rPr>
                <w:rStyle w:val="st5"/>
                <w:rFonts w:ascii="Arial" w:eastAsiaTheme="majorEastAsia" w:hAnsi="Arial" w:cs="Arial"/>
                <w:i/>
                <w:iCs/>
                <w:smallCaps/>
                <w:color w:val="333333"/>
                <w:spacing w:val="5"/>
                <w:sz w:val="21"/>
                <w:szCs w:val="21"/>
                <w:lang w:bidi="en-US"/>
              </w:rPr>
            </w:rPrChange>
          </w:rPr>
          <w:t>Köhle</w:t>
        </w:r>
        <w:proofErr w:type="spellEnd"/>
        <w:r w:rsidRPr="00BB3890">
          <w:rPr>
            <w:rStyle w:val="st5"/>
            <w:rFonts w:ascii="Arial" w:hAnsi="Arial" w:cs="Arial"/>
            <w:color w:val="333333"/>
            <w:sz w:val="21"/>
            <w:szCs w:val="21"/>
            <w:rPrChange w:id="1182" w:author="Walter Poch" w:date="2010-10-12T19:57:00Z">
              <w:rPr>
                <w:rStyle w:val="st5"/>
                <w:rFonts w:ascii="Arial" w:eastAsiaTheme="majorEastAsia" w:hAnsi="Arial" w:cs="Arial"/>
                <w:i/>
                <w:iCs/>
                <w:smallCaps/>
                <w:color w:val="333333"/>
                <w:spacing w:val="5"/>
                <w:sz w:val="21"/>
                <w:szCs w:val="21"/>
                <w:lang w:bidi="en-US"/>
              </w:rPr>
            </w:rPrChange>
          </w:rPr>
          <w:t>. El efecto de la crisis y su repercusión en las obras sociales sindicales dependientes del empleo es algo que "no puede medirse en un año porque muchas veces la prestación de la obra social se mantiene un tiempo aunque alguien pierda su empleo; si hubo una caída podría notarse en un plazo mayor".</w:t>
        </w:r>
        <w:r w:rsidRPr="00BB3890">
          <w:rPr>
            <w:rStyle w:val="apple-converted-space"/>
            <w:rFonts w:ascii="Arial" w:hAnsi="Arial" w:cs="Arial"/>
            <w:color w:val="333333"/>
            <w:sz w:val="21"/>
            <w:szCs w:val="21"/>
            <w:rPrChange w:id="1183" w:author="Walter Poch" w:date="2010-10-12T19:57:00Z">
              <w:rPr>
                <w:rStyle w:val="apple-converted-space"/>
                <w:rFonts w:ascii="Arial" w:eastAsiaTheme="majorEastAsia" w:hAnsi="Arial" w:cs="Arial"/>
                <w:i/>
                <w:iCs/>
                <w:smallCaps/>
                <w:color w:val="333333"/>
                <w:spacing w:val="5"/>
                <w:sz w:val="21"/>
                <w:szCs w:val="21"/>
                <w:lang w:bidi="en-US"/>
              </w:rPr>
            </w:rPrChange>
          </w:rPr>
          <w:t> </w:t>
        </w:r>
        <w:r w:rsidRPr="00BB3890">
          <w:rPr>
            <w:rFonts w:ascii="Arial" w:hAnsi="Arial" w:cs="Arial"/>
            <w:color w:val="333333"/>
            <w:sz w:val="21"/>
            <w:szCs w:val="21"/>
            <w:rPrChange w:id="1184" w:author="Walter Poch" w:date="2010-10-12T19:57:00Z">
              <w:rPr>
                <w:rFonts w:ascii="Arial" w:eastAsiaTheme="majorEastAsia" w:hAnsi="Arial" w:cs="Arial"/>
                <w:i/>
                <w:iCs/>
                <w:smallCaps/>
                <w:color w:val="333333"/>
                <w:spacing w:val="5"/>
                <w:sz w:val="21"/>
                <w:szCs w:val="21"/>
                <w:lang w:bidi="en-US"/>
              </w:rPr>
            </w:rPrChange>
          </w:rPr>
          <w:br/>
        </w:r>
        <w:r w:rsidRPr="00BB3890">
          <w:rPr>
            <w:rFonts w:ascii="Arial" w:hAnsi="Arial" w:cs="Arial"/>
            <w:color w:val="333333"/>
            <w:sz w:val="21"/>
            <w:szCs w:val="21"/>
            <w:rPrChange w:id="1185" w:author="Walter Poch" w:date="2010-10-12T19:57:00Z">
              <w:rPr>
                <w:rFonts w:ascii="Arial" w:eastAsiaTheme="majorEastAsia" w:hAnsi="Arial" w:cs="Arial"/>
                <w:i/>
                <w:iCs/>
                <w:smallCaps/>
                <w:color w:val="333333"/>
                <w:spacing w:val="5"/>
                <w:sz w:val="21"/>
                <w:szCs w:val="21"/>
                <w:lang w:bidi="en-US"/>
              </w:rPr>
            </w:rPrChange>
          </w:rPr>
          <w:br/>
        </w:r>
        <w:r w:rsidRPr="00BB3890">
          <w:rPr>
            <w:rStyle w:val="st5"/>
            <w:rFonts w:ascii="Arial" w:hAnsi="Arial" w:cs="Arial"/>
            <w:color w:val="333333"/>
            <w:sz w:val="21"/>
            <w:szCs w:val="21"/>
            <w:rPrChange w:id="1186" w:author="Walter Poch" w:date="2010-10-12T19:57:00Z">
              <w:rPr>
                <w:rStyle w:val="st5"/>
                <w:rFonts w:ascii="Arial" w:eastAsiaTheme="majorEastAsia" w:hAnsi="Arial" w:cs="Arial"/>
                <w:i/>
                <w:iCs/>
                <w:smallCaps/>
                <w:color w:val="333333"/>
                <w:spacing w:val="5"/>
                <w:sz w:val="21"/>
                <w:szCs w:val="21"/>
                <w:lang w:bidi="en-US"/>
              </w:rPr>
            </w:rPrChange>
          </w:rPr>
          <w:t>Por otra parte, "si bien notamos una tasa de mortalidad infantil alta en relación con el gasto en salud, la expectativa de vida es buena y la tasa de mortalidad en adultos va decreciendo", aclara la economista.</w:t>
        </w:r>
        <w:r w:rsidRPr="00BB3890">
          <w:rPr>
            <w:rStyle w:val="apple-converted-space"/>
            <w:rFonts w:ascii="Arial" w:hAnsi="Arial" w:cs="Arial"/>
            <w:color w:val="333333"/>
            <w:sz w:val="21"/>
            <w:szCs w:val="21"/>
            <w:rPrChange w:id="1187" w:author="Walter Poch" w:date="2010-10-12T19:57:00Z">
              <w:rPr>
                <w:rStyle w:val="apple-converted-space"/>
                <w:rFonts w:ascii="Arial" w:eastAsiaTheme="majorEastAsia" w:hAnsi="Arial" w:cs="Arial"/>
                <w:i/>
                <w:iCs/>
                <w:smallCaps/>
                <w:color w:val="333333"/>
                <w:spacing w:val="5"/>
                <w:sz w:val="21"/>
                <w:szCs w:val="21"/>
                <w:lang w:bidi="en-US"/>
              </w:rPr>
            </w:rPrChange>
          </w:rPr>
          <w:t> </w:t>
        </w:r>
        <w:r w:rsidRPr="00BB3890">
          <w:rPr>
            <w:rFonts w:ascii="Arial" w:hAnsi="Arial" w:cs="Arial"/>
            <w:color w:val="333333"/>
            <w:sz w:val="21"/>
            <w:szCs w:val="21"/>
            <w:rPrChange w:id="1188" w:author="Walter Poch" w:date="2010-10-12T19:57:00Z">
              <w:rPr>
                <w:rFonts w:ascii="Arial" w:eastAsiaTheme="majorEastAsia" w:hAnsi="Arial" w:cs="Arial"/>
                <w:i/>
                <w:iCs/>
                <w:smallCaps/>
                <w:color w:val="333333"/>
                <w:spacing w:val="5"/>
                <w:sz w:val="21"/>
                <w:szCs w:val="21"/>
                <w:lang w:bidi="en-US"/>
              </w:rPr>
            </w:rPrChange>
          </w:rPr>
          <w:br/>
        </w:r>
        <w:r w:rsidRPr="00BB3890">
          <w:rPr>
            <w:rFonts w:ascii="Arial" w:hAnsi="Arial" w:cs="Arial"/>
            <w:color w:val="333333"/>
            <w:sz w:val="21"/>
            <w:szCs w:val="21"/>
            <w:rPrChange w:id="1189" w:author="Walter Poch" w:date="2010-10-12T19:57:00Z">
              <w:rPr>
                <w:rFonts w:ascii="Arial" w:eastAsiaTheme="majorEastAsia" w:hAnsi="Arial" w:cs="Arial"/>
                <w:i/>
                <w:iCs/>
                <w:smallCaps/>
                <w:color w:val="333333"/>
                <w:spacing w:val="5"/>
                <w:sz w:val="21"/>
                <w:szCs w:val="21"/>
                <w:lang w:bidi="en-US"/>
              </w:rPr>
            </w:rPrChange>
          </w:rPr>
          <w:br/>
        </w:r>
        <w:r w:rsidRPr="00BB3890">
          <w:rPr>
            <w:rStyle w:val="st5"/>
            <w:rFonts w:ascii="Arial" w:hAnsi="Arial" w:cs="Arial"/>
            <w:color w:val="333333"/>
            <w:sz w:val="21"/>
            <w:szCs w:val="21"/>
            <w:rPrChange w:id="1190" w:author="Walter Poch" w:date="2010-10-12T19:57:00Z">
              <w:rPr>
                <w:rStyle w:val="st5"/>
                <w:rFonts w:ascii="Arial" w:eastAsiaTheme="majorEastAsia" w:hAnsi="Arial" w:cs="Arial"/>
                <w:i/>
                <w:iCs/>
                <w:smallCaps/>
                <w:color w:val="333333"/>
                <w:spacing w:val="5"/>
                <w:sz w:val="21"/>
                <w:szCs w:val="21"/>
                <w:lang w:bidi="en-US"/>
              </w:rPr>
            </w:rPrChange>
          </w:rPr>
          <w:t>Otro de los cambios leídos como auspiciosos es "el crecimiento de la cantidad de consultas por persona, que se duplicó en los últimos diez años. Esto es auspicioso. Por un lado, hay mayor conocimiento y preocupación sobre los problemas de la salud y la gente acude más rápidamente a consultar ante los síntomas. Por otro lado hay nuevos tratamientos para enfermedades complejas (cáncer, HIV), que motivan mayor atención y por último, no hay que descartar que crecieron los juicios por mala praxis a los profesionales y éstos se cuidan más y piden más estudios o interconsultas para el paciente".</w:t>
        </w:r>
        <w:r w:rsidRPr="00BB3890">
          <w:rPr>
            <w:rStyle w:val="apple-converted-space"/>
            <w:rFonts w:ascii="Arial" w:hAnsi="Arial" w:cs="Arial"/>
            <w:color w:val="333333"/>
            <w:sz w:val="21"/>
            <w:szCs w:val="21"/>
            <w:rPrChange w:id="1191" w:author="Walter Poch" w:date="2010-10-12T19:57:00Z">
              <w:rPr>
                <w:rStyle w:val="apple-converted-space"/>
                <w:rFonts w:ascii="Arial" w:eastAsiaTheme="majorEastAsia" w:hAnsi="Arial" w:cs="Arial"/>
                <w:i/>
                <w:iCs/>
                <w:smallCaps/>
                <w:color w:val="333333"/>
                <w:spacing w:val="5"/>
                <w:sz w:val="21"/>
                <w:szCs w:val="21"/>
                <w:lang w:bidi="en-US"/>
              </w:rPr>
            </w:rPrChange>
          </w:rPr>
          <w:t> </w:t>
        </w:r>
        <w:r w:rsidRPr="00BB3890">
          <w:rPr>
            <w:rFonts w:ascii="Arial" w:hAnsi="Arial" w:cs="Arial"/>
            <w:color w:val="333333"/>
            <w:sz w:val="21"/>
            <w:szCs w:val="21"/>
            <w:rPrChange w:id="1192" w:author="Walter Poch" w:date="2010-10-12T19:57:00Z">
              <w:rPr>
                <w:rFonts w:ascii="Arial" w:eastAsiaTheme="majorEastAsia" w:hAnsi="Arial" w:cs="Arial"/>
                <w:i/>
                <w:iCs/>
                <w:smallCaps/>
                <w:color w:val="333333"/>
                <w:spacing w:val="5"/>
                <w:sz w:val="21"/>
                <w:szCs w:val="21"/>
                <w:lang w:bidi="en-US"/>
              </w:rPr>
            </w:rPrChange>
          </w:rPr>
          <w:br/>
        </w:r>
        <w:r w:rsidRPr="00BB3890">
          <w:rPr>
            <w:rFonts w:ascii="Arial" w:hAnsi="Arial" w:cs="Arial"/>
            <w:color w:val="333333"/>
            <w:sz w:val="21"/>
            <w:szCs w:val="21"/>
            <w:rPrChange w:id="1193" w:author="Walter Poch" w:date="2010-10-12T19:57:00Z">
              <w:rPr>
                <w:rFonts w:ascii="Arial" w:eastAsiaTheme="majorEastAsia" w:hAnsi="Arial" w:cs="Arial"/>
                <w:i/>
                <w:iCs/>
                <w:smallCaps/>
                <w:color w:val="333333"/>
                <w:spacing w:val="5"/>
                <w:sz w:val="21"/>
                <w:szCs w:val="21"/>
                <w:lang w:bidi="en-US"/>
              </w:rPr>
            </w:rPrChange>
          </w:rPr>
          <w:br/>
        </w:r>
        <w:r w:rsidRPr="00BB3890">
          <w:rPr>
            <w:rStyle w:val="st5"/>
            <w:rFonts w:ascii="Arial" w:hAnsi="Arial" w:cs="Arial"/>
            <w:color w:val="333333"/>
            <w:sz w:val="21"/>
            <w:szCs w:val="21"/>
            <w:rPrChange w:id="1194" w:author="Walter Poch" w:date="2010-10-12T19:57:00Z">
              <w:rPr>
                <w:rStyle w:val="st5"/>
                <w:rFonts w:ascii="Arial" w:eastAsiaTheme="majorEastAsia" w:hAnsi="Arial" w:cs="Arial"/>
                <w:i/>
                <w:iCs/>
                <w:smallCaps/>
                <w:color w:val="333333"/>
                <w:spacing w:val="5"/>
                <w:sz w:val="21"/>
                <w:szCs w:val="21"/>
                <w:lang w:bidi="en-US"/>
              </w:rPr>
            </w:rPrChange>
          </w:rPr>
          <w:t xml:space="preserve">"Lo que se mantiene es la dispersión en los servicios y la sensación de que los recursos son importantes pero no se utilizan bien. Esta es una característica del sistema de salud argentino desde hace muchos años", concluye </w:t>
        </w:r>
        <w:proofErr w:type="spellStart"/>
        <w:r w:rsidRPr="00BB3890">
          <w:rPr>
            <w:rStyle w:val="st5"/>
            <w:rFonts w:ascii="Arial" w:hAnsi="Arial" w:cs="Arial"/>
            <w:color w:val="333333"/>
            <w:sz w:val="21"/>
            <w:szCs w:val="21"/>
            <w:rPrChange w:id="1195" w:author="Walter Poch" w:date="2010-10-12T19:57:00Z">
              <w:rPr>
                <w:rStyle w:val="st5"/>
                <w:rFonts w:ascii="Arial" w:eastAsiaTheme="majorEastAsia" w:hAnsi="Arial" w:cs="Arial"/>
                <w:i/>
                <w:iCs/>
                <w:smallCaps/>
                <w:color w:val="333333"/>
                <w:spacing w:val="5"/>
                <w:sz w:val="21"/>
                <w:szCs w:val="21"/>
                <w:lang w:bidi="en-US"/>
              </w:rPr>
            </w:rPrChange>
          </w:rPr>
          <w:t>Kölhe</w:t>
        </w:r>
        <w:proofErr w:type="spellEnd"/>
        <w:r w:rsidRPr="00BB3890">
          <w:rPr>
            <w:rStyle w:val="st5"/>
            <w:rFonts w:ascii="Arial" w:hAnsi="Arial" w:cs="Arial"/>
            <w:color w:val="333333"/>
            <w:sz w:val="21"/>
            <w:szCs w:val="21"/>
            <w:rPrChange w:id="1196" w:author="Walter Poch" w:date="2010-10-12T19:57:00Z">
              <w:rPr>
                <w:rStyle w:val="st5"/>
                <w:rFonts w:ascii="Arial" w:eastAsiaTheme="majorEastAsia" w:hAnsi="Arial" w:cs="Arial"/>
                <w:i/>
                <w:iCs/>
                <w:smallCaps/>
                <w:color w:val="333333"/>
                <w:spacing w:val="5"/>
                <w:sz w:val="21"/>
                <w:szCs w:val="21"/>
                <w:lang w:bidi="en-US"/>
              </w:rPr>
            </w:rPrChange>
          </w:rPr>
          <w:t>.</w:t>
        </w:r>
        <w:r w:rsidRPr="00BB3890">
          <w:rPr>
            <w:rStyle w:val="apple-converted-space"/>
            <w:rFonts w:ascii="Arial" w:hAnsi="Arial" w:cs="Arial"/>
            <w:color w:val="333333"/>
            <w:sz w:val="21"/>
            <w:szCs w:val="21"/>
            <w:rPrChange w:id="1197" w:author="Walter Poch" w:date="2010-10-12T19:57:00Z">
              <w:rPr>
                <w:rStyle w:val="apple-converted-space"/>
                <w:rFonts w:ascii="Arial" w:eastAsiaTheme="majorEastAsia" w:hAnsi="Arial" w:cs="Arial"/>
                <w:i/>
                <w:iCs/>
                <w:smallCaps/>
                <w:color w:val="333333"/>
                <w:spacing w:val="5"/>
                <w:sz w:val="21"/>
                <w:szCs w:val="21"/>
                <w:lang w:bidi="en-US"/>
              </w:rPr>
            </w:rPrChange>
          </w:rPr>
          <w:t> </w:t>
        </w:r>
        <w:r w:rsidRPr="00BB3890">
          <w:rPr>
            <w:rFonts w:ascii="Arial" w:hAnsi="Arial" w:cs="Arial"/>
            <w:color w:val="333333"/>
            <w:sz w:val="21"/>
            <w:szCs w:val="21"/>
            <w:rPrChange w:id="1198" w:author="Walter Poch" w:date="2010-10-12T19:57:00Z">
              <w:rPr>
                <w:rFonts w:ascii="Arial" w:eastAsiaTheme="majorEastAsia" w:hAnsi="Arial" w:cs="Arial"/>
                <w:i/>
                <w:iCs/>
                <w:smallCaps/>
                <w:color w:val="333333"/>
                <w:spacing w:val="5"/>
                <w:sz w:val="21"/>
                <w:szCs w:val="21"/>
                <w:lang w:bidi="en-US"/>
              </w:rPr>
            </w:rPrChange>
          </w:rPr>
          <w:br/>
        </w:r>
        <w:r w:rsidRPr="00BB3890">
          <w:rPr>
            <w:rStyle w:val="st5"/>
            <w:rFonts w:ascii="Arial" w:hAnsi="Arial" w:cs="Arial"/>
            <w:b/>
            <w:bCs/>
            <w:color w:val="333333"/>
            <w:sz w:val="21"/>
            <w:szCs w:val="21"/>
            <w:rPrChange w:id="1199" w:author="Walter Poch" w:date="2010-10-12T19:57:00Z">
              <w:rPr>
                <w:rStyle w:val="st5"/>
                <w:rFonts w:ascii="Arial" w:eastAsiaTheme="majorEastAsia" w:hAnsi="Arial" w:cs="Arial"/>
                <w:b/>
                <w:bCs/>
                <w:i/>
                <w:iCs/>
                <w:smallCaps/>
                <w:color w:val="333333"/>
                <w:spacing w:val="5"/>
                <w:sz w:val="21"/>
                <w:szCs w:val="21"/>
                <w:lang w:bidi="en-US"/>
              </w:rPr>
            </w:rPrChange>
          </w:rPr>
          <w:t>La complejidad de la trama</w:t>
        </w:r>
        <w:r w:rsidRPr="00BB3890">
          <w:rPr>
            <w:rStyle w:val="apple-converted-space"/>
            <w:rFonts w:ascii="Arial" w:hAnsi="Arial" w:cs="Arial"/>
            <w:color w:val="333333"/>
            <w:sz w:val="21"/>
            <w:szCs w:val="21"/>
            <w:rPrChange w:id="1200" w:author="Walter Poch" w:date="2010-10-12T19:57:00Z">
              <w:rPr>
                <w:rStyle w:val="apple-converted-space"/>
                <w:rFonts w:ascii="Arial" w:eastAsiaTheme="majorEastAsia" w:hAnsi="Arial" w:cs="Arial"/>
                <w:i/>
                <w:iCs/>
                <w:smallCaps/>
                <w:color w:val="333333"/>
                <w:spacing w:val="5"/>
                <w:sz w:val="21"/>
                <w:szCs w:val="21"/>
                <w:lang w:bidi="en-US"/>
              </w:rPr>
            </w:rPrChange>
          </w:rPr>
          <w:t> </w:t>
        </w:r>
        <w:r w:rsidRPr="00BB3890">
          <w:rPr>
            <w:rStyle w:val="st5"/>
            <w:rFonts w:ascii="Arial" w:hAnsi="Arial" w:cs="Arial"/>
            <w:color w:val="333333"/>
            <w:sz w:val="21"/>
            <w:szCs w:val="21"/>
            <w:rPrChange w:id="1201" w:author="Walter Poch" w:date="2010-10-12T19:57:00Z">
              <w:rPr>
                <w:rStyle w:val="st5"/>
                <w:rFonts w:ascii="Arial" w:eastAsiaTheme="majorEastAsia" w:hAnsi="Arial" w:cs="Arial"/>
                <w:i/>
                <w:iCs/>
                <w:smallCaps/>
                <w:color w:val="333333"/>
                <w:spacing w:val="5"/>
                <w:sz w:val="21"/>
                <w:szCs w:val="21"/>
                <w:lang w:bidi="en-US"/>
              </w:rPr>
            </w:rPrChange>
          </w:rPr>
          <w:t>En el sistema de salud argentino conviven, se ensamblan y hasta se superponen tres subsistemas: el público (nacional, provincial y hasta municipal), que representa un 2,7% del PBI; el de la Seguridad Social, que significa un 3,6% del Producto (obras sociales sindicales y PAMI) y el netamente privado (empresas de medicina prepaga, clínicas) con una participación del 3,3% del PBI. Además, los tres subsistemas están cruzados por una gran complejidad de financiadores y prestadores de servicios.</w:t>
        </w:r>
        <w:r w:rsidRPr="00BB3890">
          <w:rPr>
            <w:rStyle w:val="apple-converted-space"/>
            <w:rFonts w:ascii="Arial" w:hAnsi="Arial" w:cs="Arial"/>
            <w:color w:val="333333"/>
            <w:sz w:val="21"/>
            <w:szCs w:val="21"/>
            <w:rPrChange w:id="1202" w:author="Walter Poch" w:date="2010-10-12T19:57:00Z">
              <w:rPr>
                <w:rStyle w:val="apple-converted-space"/>
                <w:rFonts w:ascii="Arial" w:eastAsiaTheme="majorEastAsia" w:hAnsi="Arial" w:cs="Arial"/>
                <w:i/>
                <w:iCs/>
                <w:smallCaps/>
                <w:color w:val="333333"/>
                <w:spacing w:val="5"/>
                <w:sz w:val="21"/>
                <w:szCs w:val="21"/>
                <w:lang w:bidi="en-US"/>
              </w:rPr>
            </w:rPrChange>
          </w:rPr>
          <w:t> </w:t>
        </w:r>
        <w:r w:rsidRPr="00BB3890">
          <w:rPr>
            <w:rFonts w:ascii="Arial" w:hAnsi="Arial" w:cs="Arial"/>
            <w:color w:val="333333"/>
            <w:sz w:val="21"/>
            <w:szCs w:val="21"/>
            <w:rPrChange w:id="1203" w:author="Walter Poch" w:date="2010-10-12T19:57:00Z">
              <w:rPr>
                <w:rFonts w:ascii="Arial" w:eastAsiaTheme="majorEastAsia" w:hAnsi="Arial" w:cs="Arial"/>
                <w:i/>
                <w:iCs/>
                <w:smallCaps/>
                <w:color w:val="333333"/>
                <w:spacing w:val="5"/>
                <w:sz w:val="21"/>
                <w:szCs w:val="21"/>
                <w:lang w:bidi="en-US"/>
              </w:rPr>
            </w:rPrChange>
          </w:rPr>
          <w:br/>
        </w:r>
        <w:r w:rsidRPr="00BB3890">
          <w:rPr>
            <w:rFonts w:ascii="Arial" w:hAnsi="Arial" w:cs="Arial"/>
            <w:color w:val="333333"/>
            <w:sz w:val="21"/>
            <w:szCs w:val="21"/>
            <w:rPrChange w:id="1204" w:author="Walter Poch" w:date="2010-10-12T19:57:00Z">
              <w:rPr>
                <w:rFonts w:ascii="Arial" w:eastAsiaTheme="majorEastAsia" w:hAnsi="Arial" w:cs="Arial"/>
                <w:i/>
                <w:iCs/>
                <w:smallCaps/>
                <w:color w:val="333333"/>
                <w:spacing w:val="5"/>
                <w:sz w:val="21"/>
                <w:szCs w:val="21"/>
                <w:lang w:bidi="en-US"/>
              </w:rPr>
            </w:rPrChange>
          </w:rPr>
          <w:br/>
        </w:r>
        <w:r w:rsidRPr="00BB3890">
          <w:rPr>
            <w:rStyle w:val="st5"/>
            <w:rFonts w:ascii="Arial" w:hAnsi="Arial" w:cs="Arial"/>
            <w:color w:val="333333"/>
            <w:sz w:val="21"/>
            <w:szCs w:val="21"/>
            <w:rPrChange w:id="1205" w:author="Walter Poch" w:date="2010-10-12T19:57:00Z">
              <w:rPr>
                <w:rStyle w:val="st5"/>
                <w:rFonts w:ascii="Arial" w:eastAsiaTheme="majorEastAsia" w:hAnsi="Arial" w:cs="Arial"/>
                <w:i/>
                <w:iCs/>
                <w:smallCaps/>
                <w:color w:val="333333"/>
                <w:spacing w:val="5"/>
                <w:sz w:val="21"/>
                <w:szCs w:val="21"/>
                <w:lang w:bidi="en-US"/>
              </w:rPr>
            </w:rPrChange>
          </w:rPr>
          <w:t>Entre los financiadores, dentro del subsistema de seguridad social coexisten las obras sociales sindicales y el PAMI; juntos representan un 38% del gasto total.</w:t>
        </w:r>
        <w:r w:rsidRPr="00BB3890">
          <w:rPr>
            <w:rStyle w:val="apple-converted-space"/>
            <w:rFonts w:ascii="Arial" w:hAnsi="Arial" w:cs="Arial"/>
            <w:color w:val="333333"/>
            <w:sz w:val="21"/>
            <w:szCs w:val="21"/>
            <w:rPrChange w:id="1206" w:author="Walter Poch" w:date="2010-10-12T19:57:00Z">
              <w:rPr>
                <w:rStyle w:val="apple-converted-space"/>
                <w:rFonts w:ascii="Arial" w:eastAsiaTheme="majorEastAsia" w:hAnsi="Arial" w:cs="Arial"/>
                <w:i/>
                <w:iCs/>
                <w:smallCaps/>
                <w:color w:val="333333"/>
                <w:spacing w:val="5"/>
                <w:sz w:val="21"/>
                <w:szCs w:val="21"/>
                <w:lang w:bidi="en-US"/>
              </w:rPr>
            </w:rPrChange>
          </w:rPr>
          <w:t> </w:t>
        </w:r>
        <w:r w:rsidRPr="00BB3890">
          <w:rPr>
            <w:rFonts w:ascii="Arial" w:hAnsi="Arial" w:cs="Arial"/>
            <w:color w:val="333333"/>
            <w:sz w:val="21"/>
            <w:szCs w:val="21"/>
            <w:rPrChange w:id="1207" w:author="Walter Poch" w:date="2010-10-12T19:57:00Z">
              <w:rPr>
                <w:rFonts w:ascii="Arial" w:eastAsiaTheme="majorEastAsia" w:hAnsi="Arial" w:cs="Arial"/>
                <w:i/>
                <w:iCs/>
                <w:smallCaps/>
                <w:color w:val="333333"/>
                <w:spacing w:val="5"/>
                <w:sz w:val="21"/>
                <w:szCs w:val="21"/>
                <w:lang w:bidi="en-US"/>
              </w:rPr>
            </w:rPrChange>
          </w:rPr>
          <w:br/>
        </w:r>
        <w:r w:rsidRPr="00BB3890">
          <w:rPr>
            <w:rFonts w:ascii="Arial" w:hAnsi="Arial" w:cs="Arial"/>
            <w:color w:val="333333"/>
            <w:sz w:val="21"/>
            <w:szCs w:val="21"/>
            <w:rPrChange w:id="1208" w:author="Walter Poch" w:date="2010-10-12T19:57:00Z">
              <w:rPr>
                <w:rFonts w:ascii="Arial" w:eastAsiaTheme="majorEastAsia" w:hAnsi="Arial" w:cs="Arial"/>
                <w:i/>
                <w:iCs/>
                <w:smallCaps/>
                <w:color w:val="333333"/>
                <w:spacing w:val="5"/>
                <w:sz w:val="21"/>
                <w:szCs w:val="21"/>
                <w:lang w:bidi="en-US"/>
              </w:rPr>
            </w:rPrChange>
          </w:rPr>
          <w:br/>
        </w:r>
        <w:r w:rsidRPr="00BB3890">
          <w:rPr>
            <w:rStyle w:val="st5"/>
            <w:rFonts w:ascii="Arial" w:hAnsi="Arial" w:cs="Arial"/>
            <w:color w:val="333333"/>
            <w:sz w:val="21"/>
            <w:szCs w:val="21"/>
            <w:rPrChange w:id="1209" w:author="Walter Poch" w:date="2010-10-12T19:57:00Z">
              <w:rPr>
                <w:rStyle w:val="st5"/>
                <w:rFonts w:ascii="Arial" w:eastAsiaTheme="majorEastAsia" w:hAnsi="Arial" w:cs="Arial"/>
                <w:i/>
                <w:iCs/>
                <w:smallCaps/>
                <w:color w:val="333333"/>
                <w:spacing w:val="5"/>
                <w:sz w:val="21"/>
                <w:szCs w:val="21"/>
                <w:lang w:bidi="en-US"/>
              </w:rPr>
            </w:rPrChange>
          </w:rPr>
          <w:t xml:space="preserve">Las obras sociales, administradoras de servicios de salud sin fines de lucro, están clasificadas en dos grupos: las nacionales reguladas por la 23.660 (el 60% del gasto) y las provinciales (con un 40% del gasto). Se trata de más de 300 instituciones que manejaron, el año pasado, el 29% del gasto ($ 29.072 millones); es un beneficio para trabajadores registrados en blanco (con empleos públicos o privados) junto a su grupo familiar y se atienden a través de ellas, 20.805.142 habitantes. </w:t>
        </w:r>
        <w:r w:rsidRPr="00BB3890">
          <w:rPr>
            <w:rStyle w:val="st5"/>
            <w:rFonts w:ascii="Arial" w:hAnsi="Arial" w:cs="Arial"/>
            <w:color w:val="333333"/>
            <w:sz w:val="21"/>
            <w:szCs w:val="21"/>
            <w:rPrChange w:id="1210" w:author="Walter Poch" w:date="2010-10-12T19:57:00Z">
              <w:rPr>
                <w:rStyle w:val="st5"/>
                <w:rFonts w:ascii="Arial" w:eastAsiaTheme="majorEastAsia" w:hAnsi="Arial" w:cs="Arial"/>
                <w:i/>
                <w:iCs/>
                <w:smallCaps/>
                <w:color w:val="333333"/>
                <w:spacing w:val="5"/>
                <w:sz w:val="21"/>
                <w:szCs w:val="21"/>
                <w:lang w:bidi="en-US"/>
              </w:rPr>
            </w:rPrChange>
          </w:rPr>
          <w:lastRenderedPageBreak/>
          <w:t>Los prestadores de servicio de este subsistema van desde clínicas o centros de salud propios del sindicato u obra social a profesionales privados y clínicas y sanatorios contratados.</w:t>
        </w:r>
        <w:r w:rsidRPr="00BB3890">
          <w:rPr>
            <w:rStyle w:val="apple-converted-space"/>
            <w:rFonts w:ascii="Arial" w:hAnsi="Arial" w:cs="Arial"/>
            <w:color w:val="333333"/>
            <w:sz w:val="21"/>
            <w:szCs w:val="21"/>
            <w:rPrChange w:id="1211" w:author="Walter Poch" w:date="2010-10-12T19:57:00Z">
              <w:rPr>
                <w:rStyle w:val="apple-converted-space"/>
                <w:rFonts w:ascii="Arial" w:eastAsiaTheme="majorEastAsia" w:hAnsi="Arial" w:cs="Arial"/>
                <w:i/>
                <w:iCs/>
                <w:smallCaps/>
                <w:color w:val="333333"/>
                <w:spacing w:val="5"/>
                <w:sz w:val="21"/>
                <w:szCs w:val="21"/>
                <w:lang w:bidi="en-US"/>
              </w:rPr>
            </w:rPrChange>
          </w:rPr>
          <w:t> </w:t>
        </w:r>
        <w:r w:rsidRPr="00BB3890">
          <w:rPr>
            <w:rFonts w:ascii="Arial" w:hAnsi="Arial" w:cs="Arial"/>
            <w:color w:val="333333"/>
            <w:sz w:val="21"/>
            <w:szCs w:val="21"/>
            <w:rPrChange w:id="1212" w:author="Walter Poch" w:date="2010-10-12T19:57:00Z">
              <w:rPr>
                <w:rFonts w:ascii="Arial" w:eastAsiaTheme="majorEastAsia" w:hAnsi="Arial" w:cs="Arial"/>
                <w:i/>
                <w:iCs/>
                <w:smallCaps/>
                <w:color w:val="333333"/>
                <w:spacing w:val="5"/>
                <w:sz w:val="21"/>
                <w:szCs w:val="21"/>
                <w:lang w:bidi="en-US"/>
              </w:rPr>
            </w:rPrChange>
          </w:rPr>
          <w:br/>
        </w:r>
        <w:r w:rsidRPr="00BB3890">
          <w:rPr>
            <w:rFonts w:ascii="Arial" w:hAnsi="Arial" w:cs="Arial"/>
            <w:color w:val="333333"/>
            <w:sz w:val="21"/>
            <w:szCs w:val="21"/>
            <w:rPrChange w:id="1213" w:author="Walter Poch" w:date="2010-10-12T19:57:00Z">
              <w:rPr>
                <w:rFonts w:ascii="Arial" w:eastAsiaTheme="majorEastAsia" w:hAnsi="Arial" w:cs="Arial"/>
                <w:i/>
                <w:iCs/>
                <w:smallCaps/>
                <w:color w:val="333333"/>
                <w:spacing w:val="5"/>
                <w:sz w:val="21"/>
                <w:szCs w:val="21"/>
                <w:lang w:bidi="en-US"/>
              </w:rPr>
            </w:rPrChange>
          </w:rPr>
          <w:br/>
        </w:r>
        <w:r w:rsidRPr="00BB3890">
          <w:rPr>
            <w:rStyle w:val="st5"/>
            <w:rFonts w:ascii="Arial" w:hAnsi="Arial" w:cs="Arial"/>
            <w:color w:val="333333"/>
            <w:sz w:val="21"/>
            <w:szCs w:val="21"/>
            <w:rPrChange w:id="1214" w:author="Walter Poch" w:date="2010-10-12T19:57:00Z">
              <w:rPr>
                <w:rStyle w:val="st5"/>
                <w:rFonts w:ascii="Arial" w:eastAsiaTheme="majorEastAsia" w:hAnsi="Arial" w:cs="Arial"/>
                <w:i/>
                <w:iCs/>
                <w:smallCaps/>
                <w:color w:val="333333"/>
                <w:spacing w:val="5"/>
                <w:sz w:val="21"/>
                <w:szCs w:val="21"/>
                <w:lang w:bidi="en-US"/>
              </w:rPr>
            </w:rPrChange>
          </w:rPr>
          <w:t>En menor medida, se utilizan o contratan servicios de hospitales o centros de salud pública.</w:t>
        </w:r>
        <w:r w:rsidRPr="00BB3890">
          <w:rPr>
            <w:rStyle w:val="apple-converted-space"/>
            <w:rFonts w:ascii="Arial" w:hAnsi="Arial" w:cs="Arial"/>
            <w:color w:val="333333"/>
            <w:sz w:val="21"/>
            <w:szCs w:val="21"/>
            <w:rPrChange w:id="1215" w:author="Walter Poch" w:date="2010-10-12T19:57:00Z">
              <w:rPr>
                <w:rStyle w:val="apple-converted-space"/>
                <w:rFonts w:ascii="Arial" w:eastAsiaTheme="majorEastAsia" w:hAnsi="Arial" w:cs="Arial"/>
                <w:i/>
                <w:iCs/>
                <w:smallCaps/>
                <w:color w:val="333333"/>
                <w:spacing w:val="5"/>
                <w:sz w:val="21"/>
                <w:szCs w:val="21"/>
                <w:lang w:bidi="en-US"/>
              </w:rPr>
            </w:rPrChange>
          </w:rPr>
          <w:t> </w:t>
        </w:r>
        <w:r w:rsidRPr="00BB3890">
          <w:rPr>
            <w:rFonts w:ascii="Arial" w:hAnsi="Arial" w:cs="Arial"/>
            <w:color w:val="333333"/>
            <w:sz w:val="21"/>
            <w:szCs w:val="21"/>
            <w:rPrChange w:id="1216" w:author="Walter Poch" w:date="2010-10-12T19:57:00Z">
              <w:rPr>
                <w:rFonts w:ascii="Arial" w:eastAsiaTheme="majorEastAsia" w:hAnsi="Arial" w:cs="Arial"/>
                <w:i/>
                <w:iCs/>
                <w:smallCaps/>
                <w:color w:val="333333"/>
                <w:spacing w:val="5"/>
                <w:sz w:val="21"/>
                <w:szCs w:val="21"/>
                <w:lang w:bidi="en-US"/>
              </w:rPr>
            </w:rPrChange>
          </w:rPr>
          <w:br/>
        </w:r>
        <w:r w:rsidRPr="00BB3890">
          <w:rPr>
            <w:rFonts w:ascii="Arial" w:hAnsi="Arial" w:cs="Arial"/>
            <w:color w:val="333333"/>
            <w:sz w:val="21"/>
            <w:szCs w:val="21"/>
            <w:rPrChange w:id="1217" w:author="Walter Poch" w:date="2010-10-12T19:57:00Z">
              <w:rPr>
                <w:rFonts w:ascii="Arial" w:eastAsiaTheme="majorEastAsia" w:hAnsi="Arial" w:cs="Arial"/>
                <w:i/>
                <w:iCs/>
                <w:smallCaps/>
                <w:color w:val="333333"/>
                <w:spacing w:val="5"/>
                <w:sz w:val="21"/>
                <w:szCs w:val="21"/>
                <w:lang w:bidi="en-US"/>
              </w:rPr>
            </w:rPrChange>
          </w:rPr>
          <w:br/>
        </w:r>
        <w:r w:rsidRPr="00BB3890">
          <w:rPr>
            <w:rStyle w:val="st5"/>
            <w:rFonts w:ascii="Arial" w:hAnsi="Arial" w:cs="Arial"/>
            <w:color w:val="333333"/>
            <w:sz w:val="21"/>
            <w:szCs w:val="21"/>
            <w:rPrChange w:id="1218" w:author="Walter Poch" w:date="2010-10-12T19:57:00Z">
              <w:rPr>
                <w:rStyle w:val="st5"/>
                <w:rFonts w:ascii="Arial" w:eastAsiaTheme="majorEastAsia" w:hAnsi="Arial" w:cs="Arial"/>
                <w:i/>
                <w:iCs/>
                <w:smallCaps/>
                <w:color w:val="333333"/>
                <w:spacing w:val="5"/>
                <w:sz w:val="21"/>
                <w:szCs w:val="21"/>
                <w:lang w:bidi="en-US"/>
              </w:rPr>
            </w:rPrChange>
          </w:rPr>
          <w:t>El PAMI es financiado con los aportes de los trabajadores, empleadores y también de los trabajadores pasivos, de manera de generar una cobertura de carácter mixto: con atención a través del sistema público de hospitales, como también de clínicas y consultorios privados. Brinda cobertura a 4.065.000 personas (jubilados, pensionados, veteranos de guerra, y otros casos particulares). Los prestadores de servicios son los hospitales y centros de salud pública y también del sector privado.</w:t>
        </w:r>
        <w:r w:rsidRPr="00BB3890">
          <w:rPr>
            <w:rStyle w:val="apple-converted-space"/>
            <w:rFonts w:ascii="Arial" w:hAnsi="Arial" w:cs="Arial"/>
            <w:color w:val="333333"/>
            <w:sz w:val="21"/>
            <w:szCs w:val="21"/>
            <w:rPrChange w:id="1219" w:author="Walter Poch" w:date="2010-10-12T19:57:00Z">
              <w:rPr>
                <w:rStyle w:val="apple-converted-space"/>
                <w:rFonts w:ascii="Arial" w:eastAsiaTheme="majorEastAsia" w:hAnsi="Arial" w:cs="Arial"/>
                <w:i/>
                <w:iCs/>
                <w:smallCaps/>
                <w:color w:val="333333"/>
                <w:spacing w:val="5"/>
                <w:sz w:val="21"/>
                <w:szCs w:val="21"/>
                <w:lang w:bidi="en-US"/>
              </w:rPr>
            </w:rPrChange>
          </w:rPr>
          <w:t> </w:t>
        </w:r>
        <w:r w:rsidRPr="00BB3890">
          <w:rPr>
            <w:rFonts w:ascii="Arial" w:hAnsi="Arial" w:cs="Arial"/>
            <w:color w:val="333333"/>
            <w:sz w:val="21"/>
            <w:szCs w:val="21"/>
            <w:rPrChange w:id="1220" w:author="Walter Poch" w:date="2010-10-12T19:57:00Z">
              <w:rPr>
                <w:rFonts w:ascii="Arial" w:eastAsiaTheme="majorEastAsia" w:hAnsi="Arial" w:cs="Arial"/>
                <w:i/>
                <w:iCs/>
                <w:smallCaps/>
                <w:color w:val="333333"/>
                <w:spacing w:val="5"/>
                <w:sz w:val="21"/>
                <w:szCs w:val="21"/>
                <w:lang w:bidi="en-US"/>
              </w:rPr>
            </w:rPrChange>
          </w:rPr>
          <w:br/>
        </w:r>
        <w:r w:rsidRPr="00BB3890">
          <w:rPr>
            <w:rFonts w:ascii="Arial" w:hAnsi="Arial" w:cs="Arial"/>
            <w:color w:val="333333"/>
            <w:sz w:val="21"/>
            <w:szCs w:val="21"/>
            <w:rPrChange w:id="1221" w:author="Walter Poch" w:date="2010-10-12T19:57:00Z">
              <w:rPr>
                <w:rFonts w:ascii="Arial" w:eastAsiaTheme="majorEastAsia" w:hAnsi="Arial" w:cs="Arial"/>
                <w:i/>
                <w:iCs/>
                <w:smallCaps/>
                <w:color w:val="333333"/>
                <w:spacing w:val="5"/>
                <w:sz w:val="21"/>
                <w:szCs w:val="21"/>
                <w:lang w:bidi="en-US"/>
              </w:rPr>
            </w:rPrChange>
          </w:rPr>
          <w:br/>
        </w:r>
        <w:r w:rsidRPr="00BB3890">
          <w:rPr>
            <w:rStyle w:val="st5"/>
            <w:rFonts w:ascii="Arial" w:hAnsi="Arial" w:cs="Arial"/>
            <w:color w:val="333333"/>
            <w:sz w:val="21"/>
            <w:szCs w:val="21"/>
            <w:rPrChange w:id="1222" w:author="Walter Poch" w:date="2010-10-12T19:57:00Z">
              <w:rPr>
                <w:rStyle w:val="st5"/>
                <w:rFonts w:ascii="Arial" w:eastAsiaTheme="majorEastAsia" w:hAnsi="Arial" w:cs="Arial"/>
                <w:i/>
                <w:iCs/>
                <w:smallCaps/>
                <w:color w:val="333333"/>
                <w:spacing w:val="5"/>
                <w:sz w:val="21"/>
                <w:szCs w:val="21"/>
                <w:lang w:bidi="en-US"/>
              </w:rPr>
            </w:rPrChange>
          </w:rPr>
          <w:t>En cuanto al subsistema netamente público, está abierto a la totalidad de la población y es dependiente del Estado, ya sea nacional, provincial o municipal. Cada provincia cuenta con un presupuesto propio. La administración pública en conjunto manejó el 28% del gasto total en salud. El resto del gasto corresponde a la cobertura privada y a los gastos de bolsillo (consultas, remedios). </w:t>
        </w:r>
        <w:r w:rsidRPr="00BB3890">
          <w:rPr>
            <w:rStyle w:val="apple-converted-space"/>
            <w:rFonts w:ascii="Arial" w:hAnsi="Arial" w:cs="Arial"/>
            <w:color w:val="333333"/>
            <w:sz w:val="21"/>
            <w:szCs w:val="21"/>
            <w:rPrChange w:id="1223" w:author="Walter Poch" w:date="2010-10-12T19:57:00Z">
              <w:rPr>
                <w:rStyle w:val="apple-converted-space"/>
                <w:rFonts w:ascii="Arial" w:eastAsiaTheme="majorEastAsia" w:hAnsi="Arial" w:cs="Arial"/>
                <w:i/>
                <w:iCs/>
                <w:smallCaps/>
                <w:color w:val="333333"/>
                <w:spacing w:val="5"/>
                <w:sz w:val="21"/>
                <w:szCs w:val="21"/>
                <w:lang w:bidi="en-US"/>
              </w:rPr>
            </w:rPrChange>
          </w:rPr>
          <w:t> </w:t>
        </w:r>
        <w:r w:rsidRPr="00BB3890">
          <w:rPr>
            <w:rStyle w:val="st5"/>
            <w:rFonts w:ascii="Arial" w:hAnsi="Arial" w:cs="Arial"/>
            <w:color w:val="333333"/>
            <w:sz w:val="21"/>
            <w:szCs w:val="21"/>
            <w:rPrChange w:id="1224" w:author="Walter Poch" w:date="2010-10-12T19:57:00Z">
              <w:rPr>
                <w:rStyle w:val="st5"/>
                <w:rFonts w:ascii="Arial" w:eastAsiaTheme="majorEastAsia" w:hAnsi="Arial" w:cs="Arial"/>
                <w:i/>
                <w:iCs/>
                <w:smallCaps/>
                <w:color w:val="333333"/>
                <w:spacing w:val="5"/>
                <w:sz w:val="21"/>
                <w:szCs w:val="21"/>
                <w:lang w:bidi="en-US"/>
              </w:rPr>
            </w:rPrChange>
          </w:rPr>
          <w:t>Respecto a las modalidades del gasto, "las estrategias se van ejecutando en base a prioridades provinciales, dependiendo además de las políticas de turno y la capacidad económica de cada jurisdicción", consigna el informe.</w:t>
        </w:r>
        <w:r w:rsidRPr="00BB3890">
          <w:rPr>
            <w:rStyle w:val="apple-converted-space"/>
            <w:rFonts w:ascii="Arial" w:hAnsi="Arial" w:cs="Arial"/>
            <w:color w:val="333333"/>
            <w:sz w:val="21"/>
            <w:szCs w:val="21"/>
            <w:rPrChange w:id="1225" w:author="Walter Poch" w:date="2010-10-12T19:57:00Z">
              <w:rPr>
                <w:rStyle w:val="apple-converted-space"/>
                <w:rFonts w:ascii="Arial" w:eastAsiaTheme="majorEastAsia" w:hAnsi="Arial" w:cs="Arial"/>
                <w:i/>
                <w:iCs/>
                <w:smallCaps/>
                <w:color w:val="333333"/>
                <w:spacing w:val="5"/>
                <w:sz w:val="21"/>
                <w:szCs w:val="21"/>
                <w:lang w:bidi="en-US"/>
              </w:rPr>
            </w:rPrChange>
          </w:rPr>
          <w:t> </w:t>
        </w:r>
        <w:r w:rsidRPr="00BB3890">
          <w:rPr>
            <w:rFonts w:ascii="Arial" w:hAnsi="Arial" w:cs="Arial"/>
            <w:color w:val="333333"/>
            <w:sz w:val="21"/>
            <w:szCs w:val="21"/>
            <w:rPrChange w:id="1226" w:author="Walter Poch" w:date="2010-10-12T19:57:00Z">
              <w:rPr>
                <w:rFonts w:ascii="Arial" w:eastAsiaTheme="majorEastAsia" w:hAnsi="Arial" w:cs="Arial"/>
                <w:i/>
                <w:iCs/>
                <w:smallCaps/>
                <w:color w:val="333333"/>
                <w:spacing w:val="5"/>
                <w:sz w:val="21"/>
                <w:szCs w:val="21"/>
                <w:lang w:bidi="en-US"/>
              </w:rPr>
            </w:rPrChange>
          </w:rPr>
          <w:br/>
        </w:r>
        <w:r w:rsidRPr="00BB3890">
          <w:rPr>
            <w:rFonts w:ascii="Arial" w:hAnsi="Arial" w:cs="Arial"/>
            <w:color w:val="333333"/>
            <w:sz w:val="21"/>
            <w:szCs w:val="21"/>
            <w:rPrChange w:id="1227" w:author="Walter Poch" w:date="2010-10-12T19:57:00Z">
              <w:rPr>
                <w:rFonts w:ascii="Arial" w:eastAsiaTheme="majorEastAsia" w:hAnsi="Arial" w:cs="Arial"/>
                <w:i/>
                <w:iCs/>
                <w:smallCaps/>
                <w:color w:val="333333"/>
                <w:spacing w:val="5"/>
                <w:sz w:val="21"/>
                <w:szCs w:val="21"/>
                <w:lang w:bidi="en-US"/>
              </w:rPr>
            </w:rPrChange>
          </w:rPr>
          <w:br/>
        </w:r>
        <w:r w:rsidRPr="00BB3890">
          <w:rPr>
            <w:rStyle w:val="st5"/>
            <w:rFonts w:ascii="Arial" w:hAnsi="Arial" w:cs="Arial"/>
            <w:b/>
            <w:bCs/>
            <w:color w:val="333333"/>
            <w:sz w:val="21"/>
            <w:szCs w:val="21"/>
            <w:rPrChange w:id="1228" w:author="Walter Poch" w:date="2010-10-12T19:57:00Z">
              <w:rPr>
                <w:rStyle w:val="st5"/>
                <w:rFonts w:ascii="Arial" w:eastAsiaTheme="majorEastAsia" w:hAnsi="Arial" w:cs="Arial"/>
                <w:b/>
                <w:bCs/>
                <w:i/>
                <w:iCs/>
                <w:smallCaps/>
                <w:color w:val="333333"/>
                <w:spacing w:val="5"/>
                <w:sz w:val="21"/>
                <w:szCs w:val="21"/>
                <w:lang w:bidi="en-US"/>
              </w:rPr>
            </w:rPrChange>
          </w:rPr>
          <w:t>Desigualdad por empleo y región</w:t>
        </w:r>
      </w:ins>
    </w:p>
    <w:p w:rsidR="00DB6E57" w:rsidRPr="00BB3890" w:rsidRDefault="00DB6E57">
      <w:pPr>
        <w:pStyle w:val="NormalWeb"/>
        <w:shd w:val="clear" w:color="auto" w:fill="FFFFFF"/>
        <w:spacing w:before="0" w:beforeAutospacing="0" w:after="240" w:afterAutospacing="0" w:line="285" w:lineRule="atLeast"/>
        <w:rPr>
          <w:ins w:id="1229" w:author="Nombre de usuario" w:date="2010-07-20T09:09:00Z"/>
          <w:rFonts w:ascii="Arial" w:hAnsi="Arial" w:cs="Arial"/>
          <w:color w:val="000000"/>
          <w:sz w:val="17"/>
          <w:szCs w:val="17"/>
          <w:rPrChange w:id="1230" w:author="Walter Poch" w:date="2010-10-12T19:57:00Z">
            <w:rPr>
              <w:ins w:id="1231" w:author="Nombre de usuario" w:date="2010-07-20T09:09:00Z"/>
              <w:rFonts w:ascii="Arial" w:hAnsi="Arial" w:cs="Arial"/>
              <w:color w:val="000000"/>
              <w:sz w:val="17"/>
              <w:szCs w:val="17"/>
            </w:rPr>
          </w:rPrChange>
        </w:rPr>
        <w:pPrChange w:id="1232" w:author="Nombre de usuario" w:date="2010-07-20T09:09:00Z">
          <w:pPr>
            <w:numPr>
              <w:numId w:val="41"/>
            </w:numPr>
            <w:shd w:val="clear" w:color="auto" w:fill="FFFFFF"/>
            <w:tabs>
              <w:tab w:val="num" w:pos="720"/>
            </w:tabs>
            <w:spacing w:after="0" w:line="240" w:lineRule="atLeast"/>
            <w:ind w:left="720" w:right="300" w:hanging="360"/>
            <w:jc w:val="left"/>
          </w:pPr>
        </w:pPrChange>
      </w:pPr>
      <w:ins w:id="1233" w:author="Nombre de usuario" w:date="2010-07-20T09:09:00Z">
        <w:r w:rsidRPr="006A31D3">
          <w:rPr>
            <w:rStyle w:val="st5"/>
            <w:rFonts w:ascii="Arial" w:hAnsi="Arial" w:cs="Arial"/>
            <w:color w:val="333333"/>
            <w:sz w:val="21"/>
            <w:szCs w:val="21"/>
          </w:rPr>
          <w:t>Las desigualdades entre los habitantes no se producen solamente por tener, o no, un empleo registrado y la consiguiente seguridad social. El lugar de residencia también contribuye a la inequidad.</w:t>
        </w:r>
        <w:r w:rsidRPr="00EA7CDC">
          <w:rPr>
            <w:rStyle w:val="apple-converted-space"/>
            <w:rFonts w:ascii="Arial" w:hAnsi="Arial" w:cs="Arial"/>
            <w:color w:val="333333"/>
            <w:sz w:val="21"/>
            <w:szCs w:val="21"/>
          </w:rPr>
          <w:t> </w:t>
        </w:r>
        <w:r w:rsidRPr="00D41C67">
          <w:rPr>
            <w:rFonts w:ascii="Arial" w:hAnsi="Arial" w:cs="Arial"/>
            <w:color w:val="333333"/>
            <w:sz w:val="21"/>
            <w:szCs w:val="21"/>
          </w:rPr>
          <w:br/>
        </w:r>
        <w:r w:rsidRPr="00D41C67">
          <w:rPr>
            <w:rFonts w:ascii="Arial" w:hAnsi="Arial" w:cs="Arial"/>
            <w:color w:val="333333"/>
            <w:sz w:val="21"/>
            <w:szCs w:val="21"/>
          </w:rPr>
          <w:br/>
        </w:r>
        <w:r w:rsidRPr="00BB3890">
          <w:rPr>
            <w:rStyle w:val="st5"/>
            <w:rFonts w:ascii="Arial" w:hAnsi="Arial" w:cs="Arial"/>
            <w:color w:val="333333"/>
            <w:sz w:val="21"/>
            <w:szCs w:val="21"/>
            <w:rPrChange w:id="1234" w:author="Walter Poch" w:date="2010-10-12T19:57:00Z">
              <w:rPr>
                <w:rStyle w:val="st5"/>
                <w:rFonts w:ascii="Arial" w:hAnsi="Arial" w:cs="Arial"/>
                <w:color w:val="333333"/>
                <w:sz w:val="21"/>
                <w:szCs w:val="21"/>
              </w:rPr>
            </w:rPrChange>
          </w:rPr>
          <w:t>"La coordinación entre provincias debería realizarla el Ministerio de Salud, que tiene limitaciones conocidas, tanto políticas como coyunturales asegura el trabajo--, por este motivo las desigualdades se dan a nivel geográfico, ya que cada gobierno provincial gasta de diferente manera diferentes presupuestos en salud".</w:t>
        </w:r>
        <w:r w:rsidRPr="00BB3890">
          <w:rPr>
            <w:rStyle w:val="apple-converted-space"/>
            <w:rFonts w:ascii="Arial" w:hAnsi="Arial" w:cs="Arial"/>
            <w:color w:val="333333"/>
            <w:sz w:val="21"/>
            <w:szCs w:val="21"/>
            <w:rPrChange w:id="1235" w:author="Walter Poch" w:date="2010-10-12T19:57:00Z">
              <w:rPr>
                <w:rStyle w:val="apple-converted-space"/>
                <w:rFonts w:ascii="Arial" w:hAnsi="Arial" w:cs="Arial"/>
                <w:color w:val="333333"/>
                <w:sz w:val="21"/>
                <w:szCs w:val="21"/>
              </w:rPr>
            </w:rPrChange>
          </w:rPr>
          <w:t> </w:t>
        </w:r>
        <w:r w:rsidRPr="00BB3890">
          <w:rPr>
            <w:rFonts w:ascii="Arial" w:hAnsi="Arial" w:cs="Arial"/>
            <w:color w:val="333333"/>
            <w:sz w:val="21"/>
            <w:szCs w:val="21"/>
            <w:rPrChange w:id="1236" w:author="Walter Poch" w:date="2010-10-12T19:57:00Z">
              <w:rPr>
                <w:rFonts w:ascii="Arial" w:hAnsi="Arial" w:cs="Arial"/>
                <w:color w:val="333333"/>
                <w:sz w:val="21"/>
                <w:szCs w:val="21"/>
              </w:rPr>
            </w:rPrChange>
          </w:rPr>
          <w:br/>
        </w:r>
        <w:r w:rsidRPr="00BB3890">
          <w:rPr>
            <w:rFonts w:ascii="Arial" w:hAnsi="Arial" w:cs="Arial"/>
            <w:color w:val="333333"/>
            <w:sz w:val="21"/>
            <w:szCs w:val="21"/>
            <w:rPrChange w:id="1237" w:author="Walter Poch" w:date="2010-10-12T19:57:00Z">
              <w:rPr>
                <w:rFonts w:ascii="Arial" w:hAnsi="Arial" w:cs="Arial"/>
                <w:color w:val="333333"/>
                <w:sz w:val="21"/>
                <w:szCs w:val="21"/>
              </w:rPr>
            </w:rPrChange>
          </w:rPr>
          <w:br/>
        </w:r>
        <w:r w:rsidRPr="00BB3890">
          <w:rPr>
            <w:rStyle w:val="st5"/>
            <w:rFonts w:ascii="Arial" w:hAnsi="Arial" w:cs="Arial"/>
            <w:color w:val="333333"/>
            <w:sz w:val="21"/>
            <w:szCs w:val="21"/>
            <w:rPrChange w:id="1238" w:author="Walter Poch" w:date="2010-10-12T19:57:00Z">
              <w:rPr>
                <w:rStyle w:val="st5"/>
                <w:rFonts w:ascii="Arial" w:hAnsi="Arial" w:cs="Arial"/>
                <w:color w:val="333333"/>
                <w:sz w:val="21"/>
                <w:szCs w:val="21"/>
              </w:rPr>
            </w:rPrChange>
          </w:rPr>
          <w:t>El gasto en salud del Gobierno nacional se destina al mantenimiento de las funciones centrales y programas del Ministerio de Salud, la Superintendencia de Servicios de Salud, al funcionamiento del INSSJP, a la cobertura de regímenes especiales de salud (como el de las Fuerzas Armadas y de Seguridad) y al mantenimiento de los hospitales universitarios.</w:t>
        </w:r>
        <w:r w:rsidRPr="00BB3890">
          <w:rPr>
            <w:rStyle w:val="apple-converted-space"/>
            <w:rFonts w:ascii="Arial" w:hAnsi="Arial" w:cs="Arial"/>
            <w:color w:val="333333"/>
            <w:sz w:val="21"/>
            <w:szCs w:val="21"/>
            <w:rPrChange w:id="1239" w:author="Walter Poch" w:date="2010-10-12T19:57:00Z">
              <w:rPr>
                <w:rStyle w:val="apple-converted-space"/>
                <w:rFonts w:ascii="Arial" w:hAnsi="Arial" w:cs="Arial"/>
                <w:color w:val="333333"/>
                <w:sz w:val="21"/>
                <w:szCs w:val="21"/>
              </w:rPr>
            </w:rPrChange>
          </w:rPr>
          <w:t> </w:t>
        </w:r>
        <w:r w:rsidRPr="00BB3890">
          <w:rPr>
            <w:rFonts w:ascii="Arial" w:hAnsi="Arial" w:cs="Arial"/>
            <w:color w:val="333333"/>
            <w:sz w:val="21"/>
            <w:szCs w:val="21"/>
            <w:rPrChange w:id="1240" w:author="Walter Poch" w:date="2010-10-12T19:57:00Z">
              <w:rPr>
                <w:rFonts w:ascii="Arial" w:hAnsi="Arial" w:cs="Arial"/>
                <w:color w:val="333333"/>
                <w:sz w:val="21"/>
                <w:szCs w:val="21"/>
              </w:rPr>
            </w:rPrChange>
          </w:rPr>
          <w:br/>
        </w:r>
        <w:r w:rsidRPr="00BB3890">
          <w:rPr>
            <w:rFonts w:ascii="Arial" w:hAnsi="Arial" w:cs="Arial"/>
            <w:color w:val="333333"/>
            <w:sz w:val="21"/>
            <w:szCs w:val="21"/>
            <w:rPrChange w:id="1241" w:author="Walter Poch" w:date="2010-10-12T19:57:00Z">
              <w:rPr>
                <w:rFonts w:ascii="Arial" w:hAnsi="Arial" w:cs="Arial"/>
                <w:color w:val="333333"/>
                <w:sz w:val="21"/>
                <w:szCs w:val="21"/>
              </w:rPr>
            </w:rPrChange>
          </w:rPr>
          <w:br/>
        </w:r>
        <w:r w:rsidRPr="00BB3890">
          <w:rPr>
            <w:rStyle w:val="st5"/>
            <w:rFonts w:ascii="Arial" w:hAnsi="Arial" w:cs="Arial"/>
            <w:color w:val="333333"/>
            <w:sz w:val="21"/>
            <w:szCs w:val="21"/>
            <w:rPrChange w:id="1242" w:author="Walter Poch" w:date="2010-10-12T19:57:00Z">
              <w:rPr>
                <w:rStyle w:val="st5"/>
                <w:rFonts w:ascii="Arial" w:hAnsi="Arial" w:cs="Arial"/>
                <w:color w:val="333333"/>
                <w:sz w:val="21"/>
                <w:szCs w:val="21"/>
              </w:rPr>
            </w:rPrChange>
          </w:rPr>
          <w:t>El subsistema privado se compone de prepagas, mutuales y seguros de salud, que cuentan con prestadores propios y no propios, como hospitales y clínicas. Representan el 13% del gasto total, atienden a 4.620.000 personas y manejaron, en 2009, $ 12.807 millones, lo que representa el mayor gasto anual per cápita. El acceso a prepagas y mutuales queda restringido a la población de poder adquisitivo medio a alto y se concentra en Capital Federal, Buenos Aires, Santa Fe, Rosario, Córdoba y Mendoza.</w:t>
        </w:r>
        <w:r w:rsidRPr="00BB3890">
          <w:rPr>
            <w:rStyle w:val="apple-converted-space"/>
            <w:rFonts w:ascii="Arial" w:hAnsi="Arial" w:cs="Arial"/>
            <w:color w:val="333333"/>
            <w:sz w:val="21"/>
            <w:szCs w:val="21"/>
            <w:rPrChange w:id="1243" w:author="Walter Poch" w:date="2010-10-12T19:57:00Z">
              <w:rPr>
                <w:rStyle w:val="apple-converted-space"/>
                <w:rFonts w:ascii="Arial" w:hAnsi="Arial" w:cs="Arial"/>
                <w:color w:val="333333"/>
                <w:sz w:val="21"/>
                <w:szCs w:val="21"/>
              </w:rPr>
            </w:rPrChange>
          </w:rPr>
          <w:t> </w:t>
        </w:r>
        <w:r w:rsidRPr="00BB3890">
          <w:rPr>
            <w:rFonts w:ascii="Arial" w:hAnsi="Arial" w:cs="Arial"/>
            <w:color w:val="333333"/>
            <w:sz w:val="21"/>
            <w:szCs w:val="21"/>
            <w:rPrChange w:id="1244" w:author="Walter Poch" w:date="2010-10-12T19:57:00Z">
              <w:rPr>
                <w:rFonts w:ascii="Arial" w:hAnsi="Arial" w:cs="Arial"/>
                <w:color w:val="333333"/>
                <w:sz w:val="21"/>
                <w:szCs w:val="21"/>
              </w:rPr>
            </w:rPrChange>
          </w:rPr>
          <w:br/>
        </w:r>
        <w:r w:rsidRPr="00BB3890">
          <w:rPr>
            <w:rFonts w:ascii="Arial" w:hAnsi="Arial" w:cs="Arial"/>
            <w:color w:val="333333"/>
            <w:sz w:val="21"/>
            <w:szCs w:val="21"/>
            <w:rPrChange w:id="1245" w:author="Walter Poch" w:date="2010-10-12T19:57:00Z">
              <w:rPr>
                <w:rFonts w:ascii="Arial" w:hAnsi="Arial" w:cs="Arial"/>
                <w:color w:val="333333"/>
                <w:sz w:val="21"/>
                <w:szCs w:val="21"/>
              </w:rPr>
            </w:rPrChange>
          </w:rPr>
          <w:br/>
        </w:r>
        <w:r w:rsidRPr="00BB3890">
          <w:rPr>
            <w:rStyle w:val="st5"/>
            <w:rFonts w:ascii="Arial" w:hAnsi="Arial" w:cs="Arial"/>
            <w:color w:val="333333"/>
            <w:sz w:val="21"/>
            <w:szCs w:val="21"/>
            <w:rPrChange w:id="1246" w:author="Walter Poch" w:date="2010-10-12T19:57:00Z">
              <w:rPr>
                <w:rStyle w:val="st5"/>
                <w:rFonts w:ascii="Arial" w:hAnsi="Arial" w:cs="Arial"/>
                <w:color w:val="333333"/>
                <w:sz w:val="21"/>
                <w:szCs w:val="21"/>
              </w:rPr>
            </w:rPrChange>
          </w:rPr>
          <w:t>Más de 6,5 millones de personas tienen doble cobertura personal a través del sistema privado y de las obras sociales o el PAMI.</w:t>
        </w:r>
        <w:r w:rsidRPr="00BB3890">
          <w:rPr>
            <w:rStyle w:val="apple-converted-space"/>
            <w:rFonts w:ascii="Arial" w:hAnsi="Arial" w:cs="Arial"/>
            <w:color w:val="333333"/>
            <w:sz w:val="21"/>
            <w:szCs w:val="21"/>
            <w:rPrChange w:id="1247" w:author="Walter Poch" w:date="2010-10-12T19:57:00Z">
              <w:rPr>
                <w:rStyle w:val="apple-converted-space"/>
                <w:rFonts w:ascii="Arial" w:hAnsi="Arial" w:cs="Arial"/>
                <w:color w:val="333333"/>
                <w:sz w:val="21"/>
                <w:szCs w:val="21"/>
              </w:rPr>
            </w:rPrChange>
          </w:rPr>
          <w:t> </w:t>
        </w:r>
        <w:r w:rsidRPr="00BB3890">
          <w:rPr>
            <w:rFonts w:ascii="Arial" w:hAnsi="Arial" w:cs="Arial"/>
            <w:color w:val="333333"/>
            <w:sz w:val="21"/>
            <w:szCs w:val="21"/>
            <w:rPrChange w:id="1248" w:author="Walter Poch" w:date="2010-10-12T19:57:00Z">
              <w:rPr>
                <w:rFonts w:ascii="Arial" w:hAnsi="Arial" w:cs="Arial"/>
                <w:color w:val="333333"/>
                <w:sz w:val="21"/>
                <w:szCs w:val="21"/>
              </w:rPr>
            </w:rPrChange>
          </w:rPr>
          <w:br/>
        </w:r>
        <w:r w:rsidRPr="00BB3890">
          <w:rPr>
            <w:rFonts w:ascii="Arial" w:hAnsi="Arial" w:cs="Arial"/>
            <w:color w:val="333333"/>
            <w:sz w:val="21"/>
            <w:szCs w:val="21"/>
            <w:rPrChange w:id="1249" w:author="Walter Poch" w:date="2010-10-12T19:57:00Z">
              <w:rPr>
                <w:rFonts w:ascii="Arial" w:hAnsi="Arial" w:cs="Arial"/>
                <w:color w:val="333333"/>
                <w:sz w:val="21"/>
                <w:szCs w:val="21"/>
              </w:rPr>
            </w:rPrChange>
          </w:rPr>
          <w:br/>
        </w:r>
        <w:r w:rsidRPr="00BB3890">
          <w:rPr>
            <w:rStyle w:val="st5"/>
            <w:rFonts w:ascii="Arial" w:hAnsi="Arial" w:cs="Arial"/>
            <w:color w:val="333333"/>
            <w:sz w:val="21"/>
            <w:szCs w:val="21"/>
            <w:rPrChange w:id="1250" w:author="Walter Poch" w:date="2010-10-12T19:57:00Z">
              <w:rPr>
                <w:rStyle w:val="st5"/>
                <w:rFonts w:ascii="Arial" w:hAnsi="Arial" w:cs="Arial"/>
                <w:color w:val="333333"/>
                <w:sz w:val="21"/>
                <w:szCs w:val="21"/>
              </w:rPr>
            </w:rPrChange>
          </w:rPr>
          <w:lastRenderedPageBreak/>
          <w:t>El 22% restante del gasto, comprendido dentro del sector privado, corresponde a los gastos efectuados en los hogares en medicamentos; aparatos terapéuticos, consultas profesionales y algunos servicios no cubiertos por las prestaciones de los seguros de salud.</w:t>
        </w:r>
        <w:r w:rsidRPr="00BB3890">
          <w:rPr>
            <w:rFonts w:ascii="Arial" w:hAnsi="Arial" w:cs="Arial"/>
            <w:color w:val="000000"/>
            <w:sz w:val="17"/>
            <w:szCs w:val="17"/>
            <w:rPrChange w:id="1251" w:author="Walter Poch" w:date="2010-10-12T19:57:00Z">
              <w:rPr>
                <w:rFonts w:ascii="Arial" w:hAnsi="Arial" w:cs="Arial"/>
                <w:color w:val="000000"/>
                <w:sz w:val="17"/>
                <w:szCs w:val="17"/>
              </w:rPr>
            </w:rPrChange>
          </w:rPr>
          <w:t xml:space="preserve"> </w:t>
        </w:r>
      </w:ins>
    </w:p>
    <w:p w:rsidR="00DB6E57" w:rsidRPr="00BB3890" w:rsidRDefault="00DB6E57" w:rsidP="00DB6E57">
      <w:pPr>
        <w:spacing w:line="240" w:lineRule="auto"/>
        <w:jc w:val="center"/>
        <w:rPr>
          <w:ins w:id="1252" w:author="Nombre de usuario" w:date="2010-07-20T09:09:00Z"/>
          <w:rFonts w:ascii="Arial" w:hAnsi="Arial" w:cs="Arial"/>
          <w:color w:val="000000"/>
          <w:sz w:val="20"/>
          <w:szCs w:val="20"/>
        </w:rPr>
      </w:pPr>
      <w:ins w:id="1253" w:author="Nombre de usuario" w:date="2010-07-20T09:09:00Z">
        <w:r w:rsidRPr="00BB3890">
          <w:rPr>
            <w:rStyle w:val="apple-converted-space"/>
            <w:rFonts w:ascii="Arial" w:hAnsi="Arial" w:cs="Arial"/>
            <w:color w:val="000000"/>
          </w:rPr>
          <w:t> </w:t>
        </w:r>
      </w:ins>
    </w:p>
    <w:p w:rsidR="00DB6E57" w:rsidRPr="00BB3890" w:rsidRDefault="00DB6E57">
      <w:pPr>
        <w:rPr>
          <w:ins w:id="1254" w:author="Nombre de usuario" w:date="2010-07-20T09:07:00Z"/>
          <w:rPrChange w:id="1255" w:author="Walter Poch" w:date="2010-10-12T19:57:00Z">
            <w:rPr>
              <w:ins w:id="1256" w:author="Nombre de usuario" w:date="2010-07-20T09:07:00Z"/>
              <w:rFonts w:ascii="Arial" w:hAnsi="Arial" w:cs="Arial"/>
              <w:color w:val="333333"/>
              <w:sz w:val="17"/>
              <w:szCs w:val="17"/>
            </w:rPr>
          </w:rPrChange>
        </w:rPr>
        <w:pPrChange w:id="1257" w:author="Nombre de usuario" w:date="2010-07-20T09:09:00Z">
          <w:pPr>
            <w:numPr>
              <w:numId w:val="35"/>
            </w:numPr>
            <w:pBdr>
              <w:left w:val="single" w:sz="6" w:space="6" w:color="999999"/>
            </w:pBdr>
            <w:shd w:val="clear" w:color="auto" w:fill="FFFFFF"/>
            <w:tabs>
              <w:tab w:val="num" w:pos="720"/>
            </w:tabs>
            <w:spacing w:after="0" w:line="240" w:lineRule="atLeast"/>
            <w:ind w:left="720" w:hanging="360"/>
            <w:jc w:val="left"/>
          </w:pPr>
        </w:pPrChange>
      </w:pPr>
    </w:p>
    <w:p w:rsidR="00DB6E57" w:rsidRPr="00BB3890" w:rsidRDefault="00DB6E57" w:rsidP="00DB6E57">
      <w:pPr>
        <w:spacing w:line="240" w:lineRule="auto"/>
        <w:jc w:val="center"/>
        <w:rPr>
          <w:ins w:id="1258" w:author="Nombre de usuario" w:date="2010-07-20T09:07:00Z"/>
          <w:rFonts w:ascii="Arial" w:hAnsi="Arial" w:cs="Arial"/>
          <w:color w:val="000000"/>
          <w:sz w:val="20"/>
          <w:szCs w:val="20"/>
        </w:rPr>
      </w:pPr>
      <w:ins w:id="1259" w:author="Nombre de usuario" w:date="2010-07-20T09:07:00Z">
        <w:r w:rsidRPr="00BB3890">
          <w:rPr>
            <w:rStyle w:val="apple-converted-space"/>
            <w:rFonts w:ascii="Arial" w:hAnsi="Arial" w:cs="Arial"/>
            <w:color w:val="000000"/>
            <w:sz w:val="20"/>
            <w:szCs w:val="20"/>
          </w:rPr>
          <w:t> </w:t>
        </w:r>
      </w:ins>
    </w:p>
    <w:p w:rsidR="00257B24" w:rsidRPr="00BB3890" w:rsidRDefault="00257B24" w:rsidP="00257B24">
      <w:r w:rsidRPr="00BB3890">
        <w:br w:type="page"/>
      </w:r>
    </w:p>
    <w:p w:rsidR="0050695F" w:rsidRPr="00BB3890" w:rsidRDefault="0050695F" w:rsidP="007432B3">
      <w:pPr>
        <w:pStyle w:val="Heading1"/>
        <w:rPr>
          <w:szCs w:val="20"/>
        </w:rPr>
      </w:pPr>
      <w:bookmarkStart w:id="1260" w:name="_Toc274760687"/>
      <w:r w:rsidRPr="00BB3890">
        <w:rPr>
          <w:rPrChange w:id="1261" w:author="Walter Poch" w:date="2010-10-12T19:57:00Z">
            <w:rPr>
              <w:smallCaps w:val="0"/>
              <w:spacing w:val="0"/>
              <w:sz w:val="22"/>
              <w:szCs w:val="22"/>
            </w:rPr>
          </w:rPrChange>
        </w:rPr>
        <w:lastRenderedPageBreak/>
        <w:t>8 - Aspecto Tecnológico Del Sistema</w:t>
      </w:r>
      <w:bookmarkEnd w:id="1260"/>
    </w:p>
    <w:p w:rsidR="0050695F" w:rsidRPr="00BB3890" w:rsidRDefault="0050695F" w:rsidP="007432B3">
      <w:pPr>
        <w:pStyle w:val="Heading2"/>
        <w:rPr>
          <w:rFonts w:eastAsia="Times New Roman"/>
        </w:rPr>
      </w:pPr>
      <w:bookmarkStart w:id="1262" w:name="_Toc274760688"/>
      <w:r w:rsidRPr="00BB3890">
        <w:rPr>
          <w:rFonts w:eastAsia="Times New Roman"/>
          <w:rPrChange w:id="1263" w:author="Walter Poch" w:date="2010-10-12T19:57:00Z">
            <w:rPr>
              <w:rFonts w:eastAsia="Times New Roman"/>
              <w:smallCaps w:val="0"/>
              <w:sz w:val="22"/>
              <w:szCs w:val="22"/>
            </w:rPr>
          </w:rPrChange>
        </w:rPr>
        <w:t>8.1 - Alcance del Sistema</w:t>
      </w:r>
      <w:bookmarkEnd w:id="1262"/>
    </w:p>
    <w:p w:rsidR="0050695F" w:rsidRPr="00BB3890" w:rsidRDefault="0050695F" w:rsidP="0050695F">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El sistema que desarrollaremos se encargará de brindarle al Sanatorio</w:t>
      </w:r>
      <w:r w:rsidRPr="00BB3890">
        <w:rPr>
          <w:rFonts w:ascii="Verdana" w:eastAsia="Times New Roman" w:hAnsi="Verdana" w:cs="Times New Roman"/>
          <w:color w:val="000000"/>
          <w:sz w:val="20"/>
        </w:rPr>
        <w:t> Vélez Sarsfield </w:t>
      </w:r>
      <w:r w:rsidRPr="00BB3890">
        <w:rPr>
          <w:rFonts w:ascii="Verdana" w:eastAsia="Times New Roman" w:hAnsi="Verdana" w:cs="Times New Roman"/>
          <w:color w:val="000000"/>
          <w:sz w:val="20"/>
          <w:szCs w:val="20"/>
        </w:rPr>
        <w:t>una</w:t>
      </w:r>
      <w:r w:rsidRPr="00BB3890">
        <w:rPr>
          <w:rFonts w:ascii="Verdana" w:eastAsia="Times New Roman" w:hAnsi="Verdana" w:cs="Times New Roman"/>
          <w:color w:val="000000"/>
          <w:sz w:val="20"/>
        </w:rPr>
        <w:t> Web Marketing </w:t>
      </w:r>
      <w:r w:rsidRPr="00BB3890">
        <w:rPr>
          <w:rFonts w:ascii="Verdana" w:eastAsia="Times New Roman" w:hAnsi="Verdana" w:cs="Times New Roman"/>
          <w:color w:val="000000"/>
          <w:sz w:val="20"/>
          <w:szCs w:val="20"/>
        </w:rPr>
        <w:t>y e-</w:t>
      </w:r>
      <w:proofErr w:type="spellStart"/>
      <w:r w:rsidRPr="00BB3890">
        <w:rPr>
          <w:rFonts w:ascii="Verdana" w:eastAsia="Times New Roman" w:hAnsi="Verdana" w:cs="Times New Roman"/>
          <w:color w:val="000000"/>
          <w:sz w:val="20"/>
        </w:rPr>
        <w:t>bussiness</w:t>
      </w:r>
      <w:proofErr w:type="spellEnd"/>
      <w:r w:rsidRPr="00BB3890">
        <w:rPr>
          <w:rFonts w:ascii="Verdana" w:eastAsia="Times New Roman" w:hAnsi="Verdana" w:cs="Times New Roman"/>
          <w:color w:val="000000"/>
          <w:sz w:val="20"/>
          <w:szCs w:val="20"/>
        </w:rPr>
        <w:t>.</w:t>
      </w:r>
    </w:p>
    <w:p w:rsidR="0050695F" w:rsidRPr="00BB3890" w:rsidRDefault="0050695F" w:rsidP="0050695F">
      <w:pPr>
        <w:shd w:val="clear" w:color="auto" w:fill="FFFFFF"/>
        <w:spacing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Dentro de la</w:t>
      </w:r>
      <w:r w:rsidRPr="00BB3890">
        <w:rPr>
          <w:rFonts w:ascii="Verdana" w:eastAsia="Times New Roman" w:hAnsi="Verdana" w:cs="Times New Roman"/>
          <w:color w:val="000000"/>
          <w:sz w:val="20"/>
        </w:rPr>
        <w:t> sección </w:t>
      </w:r>
      <w:r w:rsidRPr="00BB3890">
        <w:rPr>
          <w:rFonts w:ascii="Verdana" w:eastAsia="Times New Roman" w:hAnsi="Verdana" w:cs="Times New Roman"/>
          <w:color w:val="000000"/>
          <w:sz w:val="20"/>
          <w:szCs w:val="20"/>
        </w:rPr>
        <w:t>de</w:t>
      </w:r>
      <w:r w:rsidRPr="00BB3890">
        <w:rPr>
          <w:rFonts w:ascii="Verdana" w:eastAsia="Times New Roman" w:hAnsi="Verdana" w:cs="Times New Roman"/>
          <w:color w:val="000000"/>
          <w:sz w:val="20"/>
        </w:rPr>
        <w:t> Web Marketing </w:t>
      </w:r>
      <w:r w:rsidRPr="00BB3890">
        <w:rPr>
          <w:rFonts w:ascii="Verdana" w:eastAsia="Times New Roman" w:hAnsi="Verdana" w:cs="Times New Roman"/>
          <w:color w:val="000000"/>
          <w:sz w:val="20"/>
          <w:szCs w:val="20"/>
        </w:rPr>
        <w:t>podemos destacar la</w:t>
      </w:r>
      <w:r w:rsidRPr="00BB3890">
        <w:rPr>
          <w:rFonts w:ascii="Verdana" w:eastAsia="Times New Roman" w:hAnsi="Verdana" w:cs="Times New Roman"/>
          <w:color w:val="000000"/>
          <w:sz w:val="20"/>
        </w:rPr>
        <w:t> implementación </w:t>
      </w:r>
      <w:r w:rsidRPr="00BB3890">
        <w:rPr>
          <w:rFonts w:ascii="Verdana" w:eastAsia="Times New Roman" w:hAnsi="Verdana" w:cs="Times New Roman"/>
          <w:color w:val="000000"/>
          <w:sz w:val="20"/>
          <w:szCs w:val="20"/>
        </w:rPr>
        <w:t>de un</w:t>
      </w:r>
      <w:r w:rsidRPr="00BB3890">
        <w:rPr>
          <w:rFonts w:ascii="Verdana" w:eastAsia="Times New Roman" w:hAnsi="Verdana" w:cs="Times New Roman"/>
          <w:color w:val="000000"/>
          <w:sz w:val="20"/>
        </w:rPr>
        <w:t> CMS</w:t>
      </w:r>
      <w:r w:rsidRPr="00BB3890">
        <w:rPr>
          <w:rFonts w:ascii="Verdana" w:eastAsia="Times New Roman" w:hAnsi="Verdana" w:cs="Times New Roman"/>
          <w:color w:val="000000"/>
          <w:sz w:val="20"/>
          <w:szCs w:val="20"/>
        </w:rPr>
        <w:t>, para brindarles presencia en la</w:t>
      </w:r>
      <w:r w:rsidRPr="00BB3890">
        <w:rPr>
          <w:rFonts w:ascii="Verdana" w:eastAsia="Times New Roman" w:hAnsi="Verdana" w:cs="Times New Roman"/>
          <w:color w:val="000000"/>
          <w:sz w:val="20"/>
        </w:rPr>
        <w:t> Web </w:t>
      </w:r>
      <w:r w:rsidRPr="00BB3890">
        <w:rPr>
          <w:rFonts w:ascii="Verdana" w:eastAsia="Times New Roman" w:hAnsi="Verdana" w:cs="Times New Roman"/>
          <w:color w:val="000000"/>
          <w:sz w:val="20"/>
          <w:szCs w:val="20"/>
        </w:rPr>
        <w:t>donde el directorio de la</w:t>
      </w:r>
      <w:r w:rsidRPr="00BB3890">
        <w:rPr>
          <w:rFonts w:ascii="Verdana" w:eastAsia="Times New Roman" w:hAnsi="Verdana" w:cs="Times New Roman"/>
          <w:color w:val="000000"/>
          <w:sz w:val="20"/>
        </w:rPr>
        <w:t> organización podrá </w:t>
      </w:r>
      <w:r w:rsidRPr="00BB3890">
        <w:rPr>
          <w:rFonts w:ascii="Verdana" w:eastAsia="Times New Roman" w:hAnsi="Verdana" w:cs="Times New Roman"/>
          <w:color w:val="000000"/>
          <w:sz w:val="20"/>
          <w:szCs w:val="20"/>
        </w:rPr>
        <w:t>publicar las</w:t>
      </w:r>
      <w:r w:rsidRPr="00BB3890">
        <w:rPr>
          <w:rFonts w:ascii="Verdana" w:eastAsia="Times New Roman" w:hAnsi="Verdana" w:cs="Times New Roman"/>
          <w:color w:val="000000"/>
          <w:sz w:val="20"/>
        </w:rPr>
        <w:t> últimas </w:t>
      </w:r>
      <w:r w:rsidRPr="00BB3890">
        <w:rPr>
          <w:rFonts w:ascii="Verdana" w:eastAsia="Times New Roman" w:hAnsi="Verdana" w:cs="Times New Roman"/>
          <w:color w:val="000000"/>
          <w:sz w:val="20"/>
          <w:szCs w:val="20"/>
        </w:rPr>
        <w:t>novedades de la misma,</w:t>
      </w:r>
      <w:r w:rsidRPr="00BB3890">
        <w:rPr>
          <w:rFonts w:ascii="Verdana" w:eastAsia="Times New Roman" w:hAnsi="Verdana" w:cs="Times New Roman"/>
          <w:color w:val="000000"/>
          <w:sz w:val="20"/>
        </w:rPr>
        <w:t> información institucional</w:t>
      </w:r>
      <w:r w:rsidRPr="00BB3890">
        <w:rPr>
          <w:rFonts w:ascii="Verdana" w:eastAsia="Times New Roman" w:hAnsi="Verdana" w:cs="Times New Roman"/>
          <w:color w:val="000000"/>
          <w:sz w:val="20"/>
          <w:szCs w:val="20"/>
        </w:rPr>
        <w:t>,</w:t>
      </w:r>
      <w:r w:rsidRPr="00BB3890">
        <w:rPr>
          <w:rFonts w:ascii="Verdana" w:eastAsia="Times New Roman" w:hAnsi="Verdana" w:cs="Times New Roman"/>
          <w:color w:val="000000"/>
          <w:sz w:val="20"/>
        </w:rPr>
        <w:t> así </w:t>
      </w:r>
      <w:r w:rsidRPr="00BB3890">
        <w:rPr>
          <w:rFonts w:ascii="Verdana" w:eastAsia="Times New Roman" w:hAnsi="Verdana" w:cs="Times New Roman"/>
          <w:color w:val="000000"/>
          <w:sz w:val="20"/>
          <w:szCs w:val="20"/>
        </w:rPr>
        <w:t>como</w:t>
      </w:r>
      <w:r w:rsidRPr="00BB3890">
        <w:rPr>
          <w:rFonts w:ascii="Verdana" w:eastAsia="Times New Roman" w:hAnsi="Verdana" w:cs="Times New Roman"/>
          <w:color w:val="000000"/>
          <w:sz w:val="20"/>
        </w:rPr>
        <w:t> también </w:t>
      </w:r>
      <w:r w:rsidRPr="00BB3890">
        <w:rPr>
          <w:rFonts w:ascii="Verdana" w:eastAsia="Times New Roman" w:hAnsi="Verdana" w:cs="Times New Roman"/>
          <w:color w:val="000000"/>
          <w:sz w:val="20"/>
          <w:szCs w:val="20"/>
        </w:rPr>
        <w:t>el mapa para saber cómo llegar, teléfonos de contacto y horarios. </w:t>
      </w:r>
    </w:p>
    <w:p w:rsidR="0050695F" w:rsidRPr="00BB3890" w:rsidRDefault="0050695F" w:rsidP="0050695F">
      <w:pPr>
        <w:shd w:val="clear" w:color="auto" w:fill="FFFFFF"/>
        <w:spacing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Por parte del e-</w:t>
      </w:r>
      <w:proofErr w:type="spellStart"/>
      <w:r w:rsidRPr="00BB3890">
        <w:rPr>
          <w:rFonts w:ascii="Verdana" w:eastAsia="Times New Roman" w:hAnsi="Verdana" w:cs="Times New Roman"/>
          <w:color w:val="000000"/>
          <w:sz w:val="20"/>
        </w:rPr>
        <w:t>bussiness</w:t>
      </w:r>
      <w:proofErr w:type="spellEnd"/>
      <w:r w:rsidRPr="00BB3890">
        <w:rPr>
          <w:rFonts w:ascii="Verdana" w:eastAsia="Times New Roman" w:hAnsi="Verdana" w:cs="Times New Roman"/>
          <w:color w:val="000000"/>
          <w:sz w:val="20"/>
        </w:rPr>
        <w:t> </w:t>
      </w:r>
      <w:r w:rsidRPr="00BB3890">
        <w:rPr>
          <w:rFonts w:ascii="Verdana" w:eastAsia="Times New Roman" w:hAnsi="Verdana" w:cs="Times New Roman"/>
          <w:color w:val="000000"/>
          <w:sz w:val="20"/>
          <w:szCs w:val="20"/>
        </w:rPr>
        <w:t>se le otorgará a la</w:t>
      </w:r>
      <w:r w:rsidRPr="00BB3890">
        <w:rPr>
          <w:rFonts w:ascii="Verdana" w:eastAsia="Times New Roman" w:hAnsi="Verdana" w:cs="Times New Roman"/>
          <w:color w:val="000000"/>
          <w:sz w:val="20"/>
        </w:rPr>
        <w:t> organización </w:t>
      </w:r>
      <w:r w:rsidRPr="00BB3890">
        <w:rPr>
          <w:rFonts w:ascii="Verdana" w:eastAsia="Times New Roman" w:hAnsi="Verdana" w:cs="Times New Roman"/>
          <w:color w:val="000000"/>
          <w:sz w:val="20"/>
          <w:szCs w:val="20"/>
        </w:rPr>
        <w:t>la</w:t>
      </w:r>
      <w:r w:rsidRPr="00BB3890">
        <w:rPr>
          <w:rFonts w:ascii="Verdana" w:eastAsia="Times New Roman" w:hAnsi="Verdana" w:cs="Times New Roman"/>
          <w:color w:val="000000"/>
          <w:sz w:val="20"/>
        </w:rPr>
        <w:t> funcionalidad </w:t>
      </w:r>
      <w:r w:rsidRPr="00BB3890">
        <w:rPr>
          <w:rFonts w:ascii="Verdana" w:eastAsia="Times New Roman" w:hAnsi="Verdana" w:cs="Times New Roman"/>
          <w:color w:val="000000"/>
          <w:sz w:val="20"/>
          <w:szCs w:val="20"/>
        </w:rPr>
        <w:t>de</w:t>
      </w:r>
      <w:r w:rsidRPr="00BB3890">
        <w:rPr>
          <w:rFonts w:ascii="Verdana" w:eastAsia="Times New Roman" w:hAnsi="Verdana" w:cs="Times New Roman"/>
          <w:color w:val="000000"/>
          <w:sz w:val="20"/>
        </w:rPr>
        <w:t> gestión </w:t>
      </w:r>
      <w:r w:rsidRPr="00BB3890">
        <w:rPr>
          <w:rFonts w:ascii="Verdana" w:eastAsia="Times New Roman" w:hAnsi="Verdana" w:cs="Times New Roman"/>
          <w:color w:val="000000"/>
          <w:sz w:val="20"/>
          <w:szCs w:val="20"/>
        </w:rPr>
        <w:t>de turnos, asistencias, agenda de</w:t>
      </w:r>
      <w:r w:rsidRPr="00BB3890">
        <w:rPr>
          <w:rFonts w:ascii="Verdana" w:eastAsia="Times New Roman" w:hAnsi="Verdana" w:cs="Times New Roman"/>
          <w:color w:val="000000"/>
          <w:sz w:val="20"/>
        </w:rPr>
        <w:t> profesionales </w:t>
      </w:r>
      <w:r w:rsidRPr="00BB3890">
        <w:rPr>
          <w:rFonts w:ascii="Verdana" w:eastAsia="Times New Roman" w:hAnsi="Verdana" w:cs="Times New Roman"/>
          <w:color w:val="000000"/>
          <w:sz w:val="20"/>
          <w:szCs w:val="20"/>
        </w:rPr>
        <w:t>y rendiciones diarias a</w:t>
      </w:r>
      <w:r w:rsidRPr="00BB3890">
        <w:rPr>
          <w:rFonts w:ascii="Verdana" w:eastAsia="Times New Roman" w:hAnsi="Verdana" w:cs="Times New Roman"/>
          <w:color w:val="000000"/>
          <w:sz w:val="20"/>
        </w:rPr>
        <w:t> través </w:t>
      </w:r>
      <w:r w:rsidRPr="00BB3890">
        <w:rPr>
          <w:rFonts w:ascii="Verdana" w:eastAsia="Times New Roman" w:hAnsi="Verdana" w:cs="Times New Roman"/>
          <w:color w:val="000000"/>
          <w:sz w:val="20"/>
          <w:szCs w:val="20"/>
        </w:rPr>
        <w:t>del mismo sistema</w:t>
      </w:r>
      <w:r w:rsidRPr="00BB3890">
        <w:rPr>
          <w:rFonts w:ascii="Verdana" w:eastAsia="Times New Roman" w:hAnsi="Verdana" w:cs="Times New Roman"/>
          <w:color w:val="000000"/>
          <w:sz w:val="20"/>
        </w:rPr>
        <w:t> web</w:t>
      </w:r>
      <w:r w:rsidRPr="00BB3890">
        <w:rPr>
          <w:rFonts w:ascii="Verdana" w:eastAsia="Times New Roman" w:hAnsi="Verdana" w:cs="Times New Roman"/>
          <w:color w:val="000000"/>
          <w:sz w:val="20"/>
          <w:szCs w:val="20"/>
        </w:rPr>
        <w:t>.</w:t>
      </w:r>
    </w:p>
    <w:p w:rsidR="0050695F" w:rsidRPr="00BB3890" w:rsidRDefault="0050695F" w:rsidP="0050695F">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Podemos resumir y agrupar las</w:t>
      </w:r>
      <w:r w:rsidRPr="00BB3890">
        <w:rPr>
          <w:rFonts w:ascii="Verdana" w:eastAsia="Times New Roman" w:hAnsi="Verdana" w:cs="Times New Roman"/>
          <w:color w:val="000000"/>
          <w:sz w:val="20"/>
        </w:rPr>
        <w:t> funcionalidades </w:t>
      </w:r>
      <w:r w:rsidRPr="00BB3890">
        <w:rPr>
          <w:rFonts w:ascii="Verdana" w:eastAsia="Times New Roman" w:hAnsi="Verdana" w:cs="Times New Roman"/>
          <w:color w:val="000000"/>
          <w:sz w:val="20"/>
          <w:szCs w:val="20"/>
        </w:rPr>
        <w:t>como:</w:t>
      </w:r>
    </w:p>
    <w:p w:rsidR="0050695F" w:rsidRPr="00BB3890" w:rsidRDefault="0050695F" w:rsidP="007432B3">
      <w:pPr>
        <w:pStyle w:val="Heading3"/>
        <w:rPr>
          <w:rFonts w:eastAsia="Times New Roman"/>
          <w:szCs w:val="24"/>
        </w:rPr>
      </w:pPr>
      <w:bookmarkStart w:id="1264" w:name="_Toc274760689"/>
      <w:r w:rsidRPr="00BB3890">
        <w:rPr>
          <w:rFonts w:eastAsia="Times New Roman"/>
          <w:rPrChange w:id="1265" w:author="Walter Poch" w:date="2010-10-12T19:57:00Z">
            <w:rPr>
              <w:rFonts w:eastAsia="Times New Roman"/>
              <w:i w:val="0"/>
              <w:iCs w:val="0"/>
              <w:smallCaps w:val="0"/>
              <w:spacing w:val="0"/>
              <w:sz w:val="22"/>
              <w:szCs w:val="22"/>
            </w:rPr>
          </w:rPrChange>
        </w:rPr>
        <w:t>Web</w:t>
      </w:r>
      <w:r w:rsidRPr="00BB3890">
        <w:rPr>
          <w:rFonts w:eastAsia="Times New Roman"/>
          <w:sz w:val="27"/>
          <w:szCs w:val="27"/>
          <w:rPrChange w:id="1266" w:author="Walter Poch" w:date="2010-10-12T19:57:00Z">
            <w:rPr>
              <w:rFonts w:eastAsia="Times New Roman"/>
              <w:i w:val="0"/>
              <w:iCs w:val="0"/>
              <w:smallCaps w:val="0"/>
              <w:spacing w:val="0"/>
              <w:sz w:val="27"/>
              <w:szCs w:val="27"/>
            </w:rPr>
          </w:rPrChange>
        </w:rPr>
        <w:t> </w:t>
      </w:r>
      <w:r w:rsidRPr="00BB3890">
        <w:rPr>
          <w:rFonts w:eastAsia="Times New Roman"/>
          <w:rPrChange w:id="1267" w:author="Walter Poch" w:date="2010-10-12T19:57:00Z">
            <w:rPr>
              <w:rFonts w:eastAsia="Times New Roman"/>
              <w:i w:val="0"/>
              <w:iCs w:val="0"/>
              <w:smallCaps w:val="0"/>
              <w:spacing w:val="0"/>
              <w:sz w:val="22"/>
              <w:szCs w:val="22"/>
            </w:rPr>
          </w:rPrChange>
        </w:rPr>
        <w:t>Marketing</w:t>
      </w:r>
      <w:bookmarkEnd w:id="1264"/>
    </w:p>
    <w:p w:rsidR="0050695F" w:rsidRPr="00BB3890" w:rsidRDefault="0050695F" w:rsidP="007432B3">
      <w:pPr>
        <w:pStyle w:val="Heading4"/>
        <w:rPr>
          <w:rFonts w:eastAsia="Times New Roman"/>
        </w:rPr>
      </w:pPr>
      <w:r w:rsidRPr="00BB3890">
        <w:rPr>
          <w:rFonts w:eastAsia="Times New Roman"/>
          <w:rPrChange w:id="1268" w:author="Walter Poch" w:date="2010-10-12T19:57:00Z">
            <w:rPr>
              <w:rFonts w:eastAsia="Times New Roman"/>
              <w:b w:val="0"/>
              <w:bCs w:val="0"/>
              <w:spacing w:val="0"/>
              <w:sz w:val="22"/>
              <w:szCs w:val="22"/>
            </w:rPr>
          </w:rPrChange>
        </w:rPr>
        <w:t>Funciones Incluidas</w:t>
      </w:r>
    </w:p>
    <w:p w:rsidR="0050695F" w:rsidRPr="00BB3890" w:rsidRDefault="0050695F" w:rsidP="0050695F">
      <w:pPr>
        <w:numPr>
          <w:ilvl w:val="0"/>
          <w:numId w:val="6"/>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rPr>
        <w:t>Configuración </w:t>
      </w:r>
      <w:r w:rsidRPr="00BB3890">
        <w:rPr>
          <w:rFonts w:ascii="Verdana" w:eastAsia="Times New Roman" w:hAnsi="Verdana" w:cs="Times New Roman"/>
          <w:color w:val="000000"/>
          <w:sz w:val="20"/>
          <w:szCs w:val="20"/>
        </w:rPr>
        <w:t>e</w:t>
      </w:r>
      <w:r w:rsidRPr="00BB3890">
        <w:rPr>
          <w:rFonts w:ascii="Verdana" w:eastAsia="Times New Roman" w:hAnsi="Verdana" w:cs="Times New Roman"/>
          <w:color w:val="000000"/>
          <w:sz w:val="20"/>
        </w:rPr>
        <w:t> implementación </w:t>
      </w:r>
      <w:r w:rsidRPr="00BB3890">
        <w:rPr>
          <w:rFonts w:ascii="Verdana" w:eastAsia="Times New Roman" w:hAnsi="Verdana" w:cs="Times New Roman"/>
          <w:color w:val="000000"/>
          <w:sz w:val="20"/>
          <w:szCs w:val="20"/>
        </w:rPr>
        <w:t>de un</w:t>
      </w:r>
      <w:r w:rsidRPr="00BB3890">
        <w:rPr>
          <w:rFonts w:ascii="Verdana" w:eastAsia="Times New Roman" w:hAnsi="Verdana" w:cs="Times New Roman"/>
          <w:color w:val="000000"/>
          <w:sz w:val="20"/>
        </w:rPr>
        <w:t> CMS</w:t>
      </w:r>
      <w:r w:rsidRPr="00BB3890">
        <w:rPr>
          <w:rFonts w:ascii="Verdana" w:eastAsia="Times New Roman" w:hAnsi="Verdana" w:cs="Times New Roman"/>
          <w:color w:val="000000"/>
          <w:sz w:val="20"/>
          <w:szCs w:val="20"/>
        </w:rPr>
        <w:t>, que</w:t>
      </w:r>
      <w:r w:rsidRPr="00BB3890">
        <w:rPr>
          <w:rFonts w:ascii="Verdana" w:eastAsia="Times New Roman" w:hAnsi="Verdana" w:cs="Times New Roman"/>
          <w:color w:val="000000"/>
          <w:sz w:val="20"/>
        </w:rPr>
        <w:t> brindará </w:t>
      </w:r>
      <w:r w:rsidRPr="00BB3890">
        <w:rPr>
          <w:rFonts w:ascii="Verdana" w:eastAsia="Times New Roman" w:hAnsi="Verdana" w:cs="Times New Roman"/>
          <w:color w:val="000000"/>
          <w:sz w:val="20"/>
          <w:szCs w:val="20"/>
        </w:rPr>
        <w:t>a los usuarios finales la posibilidad de editar el contenido</w:t>
      </w:r>
      <w:r w:rsidRPr="00BB3890">
        <w:rPr>
          <w:rFonts w:ascii="Verdana" w:eastAsia="Times New Roman" w:hAnsi="Verdana" w:cs="Times New Roman"/>
          <w:color w:val="000000"/>
          <w:sz w:val="20"/>
        </w:rPr>
        <w:t> Web </w:t>
      </w:r>
      <w:r w:rsidRPr="00BB3890">
        <w:rPr>
          <w:rFonts w:ascii="Verdana" w:eastAsia="Times New Roman" w:hAnsi="Verdana" w:cs="Times New Roman"/>
          <w:color w:val="000000"/>
          <w:sz w:val="20"/>
          <w:szCs w:val="20"/>
        </w:rPr>
        <w:t>sin la</w:t>
      </w:r>
      <w:r w:rsidRPr="00BB3890">
        <w:rPr>
          <w:rFonts w:ascii="Verdana" w:eastAsia="Times New Roman" w:hAnsi="Verdana" w:cs="Times New Roman"/>
          <w:color w:val="000000"/>
          <w:sz w:val="20"/>
        </w:rPr>
        <w:t> intervención </w:t>
      </w:r>
      <w:r w:rsidRPr="00BB3890">
        <w:rPr>
          <w:rFonts w:ascii="Verdana" w:eastAsia="Times New Roman" w:hAnsi="Verdana" w:cs="Times New Roman"/>
          <w:color w:val="000000"/>
          <w:sz w:val="20"/>
          <w:szCs w:val="20"/>
        </w:rPr>
        <w:t>de personal</w:t>
      </w:r>
      <w:r w:rsidRPr="00BB3890">
        <w:rPr>
          <w:rFonts w:ascii="Verdana" w:eastAsia="Times New Roman" w:hAnsi="Verdana" w:cs="Times New Roman"/>
          <w:color w:val="000000"/>
          <w:sz w:val="20"/>
        </w:rPr>
        <w:t> técnico</w:t>
      </w:r>
      <w:r w:rsidRPr="00BB3890">
        <w:rPr>
          <w:rFonts w:ascii="Verdana" w:eastAsia="Times New Roman" w:hAnsi="Verdana" w:cs="Times New Roman"/>
          <w:color w:val="000000"/>
          <w:sz w:val="20"/>
          <w:szCs w:val="20"/>
        </w:rPr>
        <w:t>.</w:t>
      </w:r>
    </w:p>
    <w:p w:rsidR="0050695F" w:rsidRPr="00BB3890" w:rsidRDefault="0050695F" w:rsidP="0050695F">
      <w:pPr>
        <w:numPr>
          <w:ilvl w:val="0"/>
          <w:numId w:val="6"/>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rPr>
        <w:t>Definición </w:t>
      </w:r>
      <w:r w:rsidRPr="00BB3890">
        <w:rPr>
          <w:rFonts w:ascii="Verdana" w:eastAsia="Times New Roman" w:hAnsi="Verdana" w:cs="Times New Roman"/>
          <w:color w:val="000000"/>
          <w:sz w:val="20"/>
          <w:szCs w:val="20"/>
        </w:rPr>
        <w:t>de roles, usuarios y permisos para la</w:t>
      </w:r>
      <w:r w:rsidRPr="00BB3890">
        <w:rPr>
          <w:rFonts w:ascii="Verdana" w:eastAsia="Times New Roman" w:hAnsi="Verdana" w:cs="Times New Roman"/>
          <w:color w:val="000000"/>
          <w:sz w:val="20"/>
        </w:rPr>
        <w:t> gestión </w:t>
      </w:r>
      <w:r w:rsidRPr="00BB3890">
        <w:rPr>
          <w:rFonts w:ascii="Verdana" w:eastAsia="Times New Roman" w:hAnsi="Verdana" w:cs="Times New Roman"/>
          <w:color w:val="000000"/>
          <w:sz w:val="20"/>
          <w:szCs w:val="20"/>
        </w:rPr>
        <w:t>del contenido.</w:t>
      </w:r>
    </w:p>
    <w:p w:rsidR="0050695F" w:rsidRPr="00BB3890" w:rsidRDefault="0050695F" w:rsidP="0050695F">
      <w:pPr>
        <w:numPr>
          <w:ilvl w:val="0"/>
          <w:numId w:val="6"/>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rPr>
        <w:t>Instalación </w:t>
      </w:r>
      <w:r w:rsidRPr="00BB3890">
        <w:rPr>
          <w:rFonts w:ascii="Verdana" w:eastAsia="Times New Roman" w:hAnsi="Verdana" w:cs="Times New Roman"/>
          <w:color w:val="000000"/>
          <w:sz w:val="20"/>
          <w:szCs w:val="20"/>
        </w:rPr>
        <w:t>y</w:t>
      </w:r>
      <w:r w:rsidRPr="00BB3890">
        <w:rPr>
          <w:rFonts w:ascii="Verdana" w:eastAsia="Times New Roman" w:hAnsi="Verdana" w:cs="Times New Roman"/>
          <w:color w:val="000000"/>
          <w:sz w:val="20"/>
        </w:rPr>
        <w:t> configuración </w:t>
      </w:r>
      <w:r w:rsidRPr="00BB3890">
        <w:rPr>
          <w:rFonts w:ascii="Verdana" w:eastAsia="Times New Roman" w:hAnsi="Verdana" w:cs="Times New Roman"/>
          <w:color w:val="000000"/>
          <w:sz w:val="20"/>
          <w:szCs w:val="20"/>
        </w:rPr>
        <w:t>de un</w:t>
      </w:r>
      <w:r w:rsidRPr="00BB3890">
        <w:rPr>
          <w:rFonts w:ascii="Verdana" w:eastAsia="Times New Roman" w:hAnsi="Verdana" w:cs="Times New Roman"/>
          <w:color w:val="000000"/>
          <w:sz w:val="20"/>
        </w:rPr>
        <w:t> módulo </w:t>
      </w:r>
      <w:r w:rsidRPr="00BB3890">
        <w:rPr>
          <w:rFonts w:ascii="Verdana" w:eastAsia="Times New Roman" w:hAnsi="Verdana" w:cs="Times New Roman"/>
          <w:color w:val="000000"/>
          <w:sz w:val="20"/>
          <w:szCs w:val="20"/>
        </w:rPr>
        <w:t>de Novedades.</w:t>
      </w:r>
    </w:p>
    <w:p w:rsidR="0050695F" w:rsidRPr="00BB3890" w:rsidRDefault="0050695F" w:rsidP="0050695F">
      <w:pPr>
        <w:numPr>
          <w:ilvl w:val="0"/>
          <w:numId w:val="6"/>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rPr>
        <w:t>Instalación </w:t>
      </w:r>
      <w:r w:rsidRPr="00BB3890">
        <w:rPr>
          <w:rFonts w:ascii="Verdana" w:eastAsia="Times New Roman" w:hAnsi="Verdana" w:cs="Times New Roman"/>
          <w:color w:val="000000"/>
          <w:sz w:val="20"/>
          <w:szCs w:val="20"/>
        </w:rPr>
        <w:t>y</w:t>
      </w:r>
      <w:r w:rsidRPr="00BB3890">
        <w:rPr>
          <w:rFonts w:ascii="Verdana" w:eastAsia="Times New Roman" w:hAnsi="Verdana" w:cs="Times New Roman"/>
          <w:color w:val="000000"/>
          <w:sz w:val="20"/>
        </w:rPr>
        <w:t> configuración </w:t>
      </w:r>
      <w:r w:rsidRPr="00BB3890">
        <w:rPr>
          <w:rFonts w:ascii="Verdana" w:eastAsia="Times New Roman" w:hAnsi="Verdana" w:cs="Times New Roman"/>
          <w:color w:val="000000"/>
          <w:sz w:val="20"/>
          <w:szCs w:val="20"/>
        </w:rPr>
        <w:t>de un</w:t>
      </w:r>
      <w:r w:rsidRPr="00BB3890">
        <w:rPr>
          <w:rFonts w:ascii="Verdana" w:eastAsia="Times New Roman" w:hAnsi="Verdana" w:cs="Times New Roman"/>
          <w:color w:val="000000"/>
          <w:sz w:val="20"/>
        </w:rPr>
        <w:t> módulo </w:t>
      </w:r>
      <w:r w:rsidRPr="00BB3890">
        <w:rPr>
          <w:rFonts w:ascii="Verdana" w:eastAsia="Times New Roman" w:hAnsi="Verdana" w:cs="Times New Roman"/>
          <w:color w:val="000000"/>
          <w:sz w:val="20"/>
          <w:szCs w:val="20"/>
        </w:rPr>
        <w:t>de Mapas.</w:t>
      </w:r>
    </w:p>
    <w:p w:rsidR="0050695F" w:rsidRPr="00BB3890" w:rsidRDefault="0050695F" w:rsidP="0050695F">
      <w:pPr>
        <w:numPr>
          <w:ilvl w:val="0"/>
          <w:numId w:val="6"/>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rPr>
        <w:t>Instalación </w:t>
      </w:r>
      <w:r w:rsidRPr="00BB3890">
        <w:rPr>
          <w:rFonts w:ascii="Verdana" w:eastAsia="Times New Roman" w:hAnsi="Verdana" w:cs="Times New Roman"/>
          <w:color w:val="000000"/>
          <w:sz w:val="20"/>
          <w:szCs w:val="20"/>
        </w:rPr>
        <w:t>y</w:t>
      </w:r>
      <w:r w:rsidRPr="00BB3890">
        <w:rPr>
          <w:rFonts w:ascii="Verdana" w:eastAsia="Times New Roman" w:hAnsi="Verdana" w:cs="Times New Roman"/>
          <w:color w:val="000000"/>
          <w:sz w:val="20"/>
        </w:rPr>
        <w:t> configuración </w:t>
      </w:r>
      <w:r w:rsidRPr="00BB3890">
        <w:rPr>
          <w:rFonts w:ascii="Verdana" w:eastAsia="Times New Roman" w:hAnsi="Verdana" w:cs="Times New Roman"/>
          <w:color w:val="000000"/>
          <w:sz w:val="20"/>
          <w:szCs w:val="20"/>
        </w:rPr>
        <w:t>de un</w:t>
      </w:r>
      <w:r w:rsidRPr="00BB3890">
        <w:rPr>
          <w:rFonts w:ascii="Verdana" w:eastAsia="Times New Roman" w:hAnsi="Verdana" w:cs="Times New Roman"/>
          <w:color w:val="000000"/>
          <w:sz w:val="20"/>
        </w:rPr>
        <w:t> módulo </w:t>
      </w:r>
      <w:r w:rsidRPr="00BB3890">
        <w:rPr>
          <w:rFonts w:ascii="Verdana" w:eastAsia="Times New Roman" w:hAnsi="Verdana" w:cs="Times New Roman"/>
          <w:color w:val="000000"/>
          <w:sz w:val="20"/>
          <w:szCs w:val="20"/>
        </w:rPr>
        <w:t>de</w:t>
      </w:r>
      <w:r w:rsidRPr="00BB3890">
        <w:rPr>
          <w:rFonts w:ascii="Verdana" w:eastAsia="Times New Roman" w:hAnsi="Verdana" w:cs="Times New Roman"/>
          <w:color w:val="000000"/>
          <w:sz w:val="20"/>
        </w:rPr>
        <w:t> Galería </w:t>
      </w:r>
      <w:r w:rsidRPr="00BB3890">
        <w:rPr>
          <w:rFonts w:ascii="Verdana" w:eastAsia="Times New Roman" w:hAnsi="Verdana" w:cs="Times New Roman"/>
          <w:color w:val="000000"/>
          <w:sz w:val="20"/>
          <w:szCs w:val="20"/>
        </w:rPr>
        <w:t>de</w:t>
      </w:r>
      <w:r w:rsidRPr="00BB3890">
        <w:rPr>
          <w:rFonts w:ascii="Verdana" w:eastAsia="Times New Roman" w:hAnsi="Verdana" w:cs="Times New Roman"/>
          <w:color w:val="000000"/>
          <w:sz w:val="20"/>
        </w:rPr>
        <w:t> Imágenes </w:t>
      </w:r>
      <w:r w:rsidRPr="00BB3890">
        <w:rPr>
          <w:rFonts w:ascii="Verdana" w:eastAsia="Times New Roman" w:hAnsi="Verdana" w:cs="Times New Roman"/>
          <w:color w:val="000000"/>
          <w:sz w:val="20"/>
          <w:szCs w:val="20"/>
        </w:rPr>
        <w:t>y</w:t>
      </w:r>
      <w:r w:rsidRPr="00BB3890">
        <w:rPr>
          <w:rFonts w:ascii="Verdana" w:eastAsia="Times New Roman" w:hAnsi="Verdana" w:cs="Times New Roman"/>
          <w:color w:val="000000"/>
          <w:sz w:val="20"/>
        </w:rPr>
        <w:t> Videos</w:t>
      </w:r>
      <w:r w:rsidRPr="00BB3890">
        <w:rPr>
          <w:rFonts w:ascii="Verdana" w:eastAsia="Times New Roman" w:hAnsi="Verdana" w:cs="Times New Roman"/>
          <w:color w:val="000000"/>
          <w:sz w:val="20"/>
          <w:szCs w:val="20"/>
        </w:rPr>
        <w:t>.</w:t>
      </w:r>
    </w:p>
    <w:p w:rsidR="0050695F" w:rsidRPr="00BB3890" w:rsidRDefault="0050695F" w:rsidP="0050695F">
      <w:pPr>
        <w:numPr>
          <w:ilvl w:val="0"/>
          <w:numId w:val="6"/>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rPr>
        <w:t>Generación </w:t>
      </w:r>
      <w:r w:rsidRPr="00BB3890">
        <w:rPr>
          <w:rFonts w:ascii="Verdana" w:eastAsia="Times New Roman" w:hAnsi="Verdana" w:cs="Times New Roman"/>
          <w:color w:val="000000"/>
          <w:sz w:val="20"/>
          <w:szCs w:val="20"/>
        </w:rPr>
        <w:t>de una plantilla</w:t>
      </w:r>
      <w:r w:rsidRPr="00BB3890">
        <w:rPr>
          <w:rFonts w:ascii="Verdana" w:eastAsia="Times New Roman" w:hAnsi="Verdana" w:cs="Times New Roman"/>
          <w:color w:val="000000"/>
          <w:sz w:val="20"/>
        </w:rPr>
        <w:t> web</w:t>
      </w:r>
      <w:r w:rsidRPr="00BB3890">
        <w:rPr>
          <w:rFonts w:ascii="Verdana" w:eastAsia="Times New Roman" w:hAnsi="Verdana" w:cs="Times New Roman"/>
          <w:color w:val="000000"/>
          <w:sz w:val="20"/>
          <w:szCs w:val="20"/>
        </w:rPr>
        <w:t>, con las</w:t>
      </w:r>
      <w:r w:rsidRPr="00BB3890">
        <w:rPr>
          <w:rFonts w:ascii="Verdana" w:eastAsia="Times New Roman" w:hAnsi="Verdana" w:cs="Times New Roman"/>
          <w:color w:val="000000"/>
          <w:sz w:val="20"/>
        </w:rPr>
        <w:t> gráficas </w:t>
      </w:r>
      <w:r w:rsidRPr="00BB3890">
        <w:rPr>
          <w:rFonts w:ascii="Verdana" w:eastAsia="Times New Roman" w:hAnsi="Verdana" w:cs="Times New Roman"/>
          <w:color w:val="000000"/>
          <w:sz w:val="20"/>
          <w:szCs w:val="20"/>
        </w:rPr>
        <w:t>de la</w:t>
      </w:r>
      <w:r w:rsidRPr="00BB3890">
        <w:rPr>
          <w:rFonts w:ascii="Verdana" w:eastAsia="Times New Roman" w:hAnsi="Verdana" w:cs="Times New Roman"/>
          <w:color w:val="000000"/>
          <w:sz w:val="20"/>
        </w:rPr>
        <w:t> institución</w:t>
      </w:r>
      <w:r w:rsidRPr="00BB3890">
        <w:rPr>
          <w:rFonts w:ascii="Verdana" w:eastAsia="Times New Roman" w:hAnsi="Verdana" w:cs="Times New Roman"/>
          <w:color w:val="000000"/>
          <w:sz w:val="20"/>
          <w:szCs w:val="20"/>
        </w:rPr>
        <w:t>.</w:t>
      </w:r>
    </w:p>
    <w:p w:rsidR="0050695F" w:rsidRPr="00BB3890" w:rsidRDefault="0050695F" w:rsidP="007432B3">
      <w:pPr>
        <w:pStyle w:val="Heading4"/>
        <w:rPr>
          <w:rFonts w:eastAsia="Times New Roman"/>
        </w:rPr>
      </w:pPr>
      <w:r w:rsidRPr="00BB3890">
        <w:rPr>
          <w:rFonts w:eastAsia="Times New Roman"/>
          <w:rPrChange w:id="1269" w:author="Walter Poch" w:date="2010-10-12T19:57:00Z">
            <w:rPr>
              <w:rFonts w:eastAsia="Times New Roman"/>
              <w:b w:val="0"/>
              <w:bCs w:val="0"/>
              <w:spacing w:val="0"/>
              <w:sz w:val="22"/>
              <w:szCs w:val="22"/>
            </w:rPr>
          </w:rPrChange>
        </w:rPr>
        <w:t>Funciones Excluidas</w:t>
      </w:r>
    </w:p>
    <w:p w:rsidR="0050695F" w:rsidRPr="00BB3890" w:rsidRDefault="0050695F" w:rsidP="0050695F">
      <w:pPr>
        <w:numPr>
          <w:ilvl w:val="0"/>
          <w:numId w:val="7"/>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rPr>
        <w:t>Generación </w:t>
      </w:r>
      <w:r w:rsidRPr="00BB3890">
        <w:rPr>
          <w:rFonts w:ascii="Verdana" w:eastAsia="Times New Roman" w:hAnsi="Verdana" w:cs="Times New Roman"/>
          <w:color w:val="000000"/>
          <w:sz w:val="20"/>
          <w:szCs w:val="20"/>
        </w:rPr>
        <w:t>del contenido del sitio, tanto documentos, como material multimedia (audio, fotos y</w:t>
      </w:r>
      <w:r w:rsidRPr="00BB3890">
        <w:rPr>
          <w:rFonts w:ascii="Verdana" w:eastAsia="Times New Roman" w:hAnsi="Verdana" w:cs="Times New Roman"/>
          <w:color w:val="000000"/>
          <w:sz w:val="20"/>
        </w:rPr>
        <w:t> videos</w:t>
      </w:r>
      <w:r w:rsidRPr="00BB3890">
        <w:rPr>
          <w:rFonts w:ascii="Verdana" w:eastAsia="Times New Roman" w:hAnsi="Verdana" w:cs="Times New Roman"/>
          <w:color w:val="000000"/>
          <w:sz w:val="20"/>
          <w:szCs w:val="20"/>
        </w:rPr>
        <w:t>).</w:t>
      </w:r>
    </w:p>
    <w:p w:rsidR="0050695F" w:rsidRPr="00BB3890" w:rsidRDefault="0050695F" w:rsidP="007432B3">
      <w:pPr>
        <w:pStyle w:val="Heading3"/>
        <w:rPr>
          <w:rFonts w:eastAsia="Times New Roman"/>
        </w:rPr>
      </w:pPr>
      <w:bookmarkStart w:id="1270" w:name="_Toc274760690"/>
      <w:r w:rsidRPr="00BB3890">
        <w:rPr>
          <w:rFonts w:eastAsia="Times New Roman"/>
          <w:rPrChange w:id="1271" w:author="Walter Poch" w:date="2010-10-12T19:57:00Z">
            <w:rPr>
              <w:rFonts w:eastAsia="Times New Roman"/>
              <w:i w:val="0"/>
              <w:iCs w:val="0"/>
              <w:smallCaps w:val="0"/>
              <w:spacing w:val="0"/>
              <w:sz w:val="22"/>
              <w:szCs w:val="22"/>
            </w:rPr>
          </w:rPrChange>
        </w:rPr>
        <w:t>E-</w:t>
      </w:r>
      <w:proofErr w:type="spellStart"/>
      <w:r w:rsidRPr="00BB3890">
        <w:rPr>
          <w:rFonts w:eastAsia="Times New Roman"/>
          <w:rPrChange w:id="1272" w:author="Walter Poch" w:date="2010-10-12T19:57:00Z">
            <w:rPr>
              <w:rFonts w:eastAsia="Times New Roman"/>
              <w:i w:val="0"/>
              <w:iCs w:val="0"/>
              <w:smallCaps w:val="0"/>
              <w:spacing w:val="0"/>
              <w:sz w:val="22"/>
              <w:szCs w:val="22"/>
            </w:rPr>
          </w:rPrChange>
        </w:rPr>
        <w:t>Bussiness</w:t>
      </w:r>
      <w:bookmarkEnd w:id="1270"/>
      <w:proofErr w:type="spellEnd"/>
    </w:p>
    <w:p w:rsidR="0050695F" w:rsidRPr="00BB3890" w:rsidRDefault="0050695F" w:rsidP="007432B3">
      <w:pPr>
        <w:pStyle w:val="Heading4"/>
        <w:rPr>
          <w:rFonts w:eastAsia="Times New Roman"/>
        </w:rPr>
      </w:pPr>
      <w:r w:rsidRPr="00BB3890">
        <w:rPr>
          <w:rFonts w:eastAsia="Times New Roman"/>
          <w:rPrChange w:id="1273" w:author="Walter Poch" w:date="2010-10-12T19:57:00Z">
            <w:rPr>
              <w:rFonts w:eastAsia="Times New Roman"/>
              <w:b w:val="0"/>
              <w:bCs w:val="0"/>
              <w:spacing w:val="0"/>
              <w:sz w:val="22"/>
              <w:szCs w:val="22"/>
            </w:rPr>
          </w:rPrChange>
        </w:rPr>
        <w:t>Funciones Incluidas</w:t>
      </w:r>
    </w:p>
    <w:p w:rsidR="0050695F" w:rsidRPr="00BB3890" w:rsidRDefault="0050695F" w:rsidP="0050695F">
      <w:pPr>
        <w:numPr>
          <w:ilvl w:val="0"/>
          <w:numId w:val="8"/>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rPr>
        <w:t>Gestión </w:t>
      </w:r>
      <w:r w:rsidRPr="00BB3890">
        <w:rPr>
          <w:rFonts w:ascii="Verdana" w:eastAsia="Times New Roman" w:hAnsi="Verdana" w:cs="Times New Roman"/>
          <w:color w:val="000000"/>
          <w:sz w:val="20"/>
          <w:szCs w:val="20"/>
        </w:rPr>
        <w:t>de consultorios.</w:t>
      </w:r>
    </w:p>
    <w:p w:rsidR="0050695F" w:rsidRPr="00BB3890" w:rsidRDefault="0050695F" w:rsidP="0050695F">
      <w:pPr>
        <w:numPr>
          <w:ilvl w:val="0"/>
          <w:numId w:val="8"/>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rPr>
        <w:t>Gestión</w:t>
      </w:r>
      <w:r w:rsidRPr="00BB3890">
        <w:rPr>
          <w:rFonts w:ascii="Verdana" w:eastAsia="Times New Roman" w:hAnsi="Verdana" w:cs="Times New Roman"/>
          <w:color w:val="000000"/>
          <w:sz w:val="20"/>
          <w:szCs w:val="20"/>
        </w:rPr>
        <w:t> de profesionales. Incluye</w:t>
      </w:r>
      <w:r w:rsidRPr="00BB3890">
        <w:rPr>
          <w:rFonts w:ascii="Verdana" w:eastAsia="Times New Roman" w:hAnsi="Verdana" w:cs="Times New Roman"/>
          <w:color w:val="000000"/>
          <w:sz w:val="20"/>
        </w:rPr>
        <w:t> verificación </w:t>
      </w:r>
      <w:r w:rsidRPr="00BB3890">
        <w:rPr>
          <w:rFonts w:ascii="Verdana" w:eastAsia="Times New Roman" w:hAnsi="Verdana" w:cs="Times New Roman"/>
          <w:color w:val="000000"/>
          <w:sz w:val="20"/>
          <w:szCs w:val="20"/>
        </w:rPr>
        <w:t>que los mismos cumplan con los requisitos legales para poder ejercer la</w:t>
      </w:r>
      <w:r w:rsidRPr="00BB3890">
        <w:rPr>
          <w:rFonts w:ascii="Verdana" w:eastAsia="Times New Roman" w:hAnsi="Verdana" w:cs="Times New Roman"/>
          <w:color w:val="000000"/>
          <w:sz w:val="20"/>
        </w:rPr>
        <w:t> profesión</w:t>
      </w:r>
      <w:r w:rsidRPr="00BB3890">
        <w:rPr>
          <w:rFonts w:ascii="Verdana" w:eastAsia="Times New Roman" w:hAnsi="Verdana" w:cs="Times New Roman"/>
          <w:color w:val="000000"/>
          <w:sz w:val="20"/>
          <w:szCs w:val="20"/>
        </w:rPr>
        <w:t>.</w:t>
      </w:r>
    </w:p>
    <w:p w:rsidR="0050695F" w:rsidRPr="00BB3890" w:rsidRDefault="0050695F" w:rsidP="0050695F">
      <w:pPr>
        <w:numPr>
          <w:ilvl w:val="0"/>
          <w:numId w:val="8"/>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rPr>
        <w:t>Gestión </w:t>
      </w:r>
      <w:r w:rsidRPr="00BB3890">
        <w:rPr>
          <w:rFonts w:ascii="Verdana" w:eastAsia="Times New Roman" w:hAnsi="Verdana" w:cs="Times New Roman"/>
          <w:color w:val="000000"/>
          <w:sz w:val="20"/>
          <w:szCs w:val="20"/>
        </w:rPr>
        <w:t>de pacientes.</w:t>
      </w:r>
    </w:p>
    <w:p w:rsidR="0050695F" w:rsidRPr="00BB3890" w:rsidRDefault="0050695F" w:rsidP="0050695F">
      <w:pPr>
        <w:numPr>
          <w:ilvl w:val="0"/>
          <w:numId w:val="8"/>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rPr>
        <w:t>Gestión </w:t>
      </w:r>
      <w:r w:rsidRPr="00BB3890">
        <w:rPr>
          <w:rFonts w:ascii="Verdana" w:eastAsia="Times New Roman" w:hAnsi="Verdana" w:cs="Times New Roman"/>
          <w:color w:val="000000"/>
          <w:sz w:val="20"/>
          <w:szCs w:val="20"/>
        </w:rPr>
        <w:t>de turnos, que</w:t>
      </w:r>
      <w:r w:rsidRPr="00BB3890">
        <w:rPr>
          <w:rFonts w:ascii="Verdana" w:eastAsia="Times New Roman" w:hAnsi="Verdana" w:cs="Times New Roman"/>
          <w:color w:val="000000"/>
          <w:sz w:val="20"/>
        </w:rPr>
        <w:t> permitirá </w:t>
      </w:r>
      <w:r w:rsidRPr="00BB3890">
        <w:rPr>
          <w:rFonts w:ascii="Verdana" w:eastAsia="Times New Roman" w:hAnsi="Verdana" w:cs="Times New Roman"/>
          <w:color w:val="000000"/>
          <w:sz w:val="20"/>
          <w:szCs w:val="20"/>
        </w:rPr>
        <w:t>a los pacientes obtener turnos</w:t>
      </w:r>
      <w:r w:rsidRPr="00BB3890">
        <w:rPr>
          <w:rFonts w:ascii="Verdana" w:eastAsia="Times New Roman" w:hAnsi="Verdana" w:cs="Times New Roman"/>
          <w:color w:val="000000"/>
          <w:sz w:val="20"/>
        </w:rPr>
        <w:t> vía web</w:t>
      </w:r>
      <w:r w:rsidRPr="00BB3890">
        <w:rPr>
          <w:rFonts w:ascii="Verdana" w:eastAsia="Times New Roman" w:hAnsi="Verdana" w:cs="Times New Roman"/>
          <w:color w:val="000000"/>
          <w:sz w:val="20"/>
          <w:szCs w:val="20"/>
        </w:rPr>
        <w:t>.</w:t>
      </w:r>
    </w:p>
    <w:p w:rsidR="0050695F" w:rsidRPr="00BB3890" w:rsidRDefault="0050695F" w:rsidP="0050695F">
      <w:pPr>
        <w:numPr>
          <w:ilvl w:val="0"/>
          <w:numId w:val="8"/>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rPr>
        <w:t>Gestión </w:t>
      </w:r>
      <w:r w:rsidRPr="00BB3890">
        <w:rPr>
          <w:rFonts w:ascii="Verdana" w:eastAsia="Times New Roman" w:hAnsi="Verdana" w:cs="Times New Roman"/>
          <w:color w:val="000000"/>
          <w:sz w:val="20"/>
          <w:szCs w:val="20"/>
        </w:rPr>
        <w:t>de la agenda de los profesionales, quienes</w:t>
      </w:r>
      <w:r w:rsidRPr="00BB3890">
        <w:rPr>
          <w:rFonts w:ascii="Verdana" w:eastAsia="Times New Roman" w:hAnsi="Verdana" w:cs="Times New Roman"/>
          <w:color w:val="000000"/>
          <w:sz w:val="20"/>
        </w:rPr>
        <w:t> podrán </w:t>
      </w:r>
      <w:r w:rsidRPr="00BB3890">
        <w:rPr>
          <w:rFonts w:ascii="Verdana" w:eastAsia="Times New Roman" w:hAnsi="Verdana" w:cs="Times New Roman"/>
          <w:color w:val="000000"/>
          <w:sz w:val="20"/>
          <w:szCs w:val="20"/>
        </w:rPr>
        <w:t>consultarla</w:t>
      </w:r>
      <w:r w:rsidRPr="00BB3890">
        <w:rPr>
          <w:rFonts w:ascii="Verdana" w:eastAsia="Times New Roman" w:hAnsi="Verdana" w:cs="Times New Roman"/>
          <w:color w:val="000000"/>
          <w:sz w:val="20"/>
        </w:rPr>
        <w:t> online </w:t>
      </w:r>
      <w:r w:rsidRPr="00BB3890">
        <w:rPr>
          <w:rFonts w:ascii="Verdana" w:eastAsia="Times New Roman" w:hAnsi="Verdana" w:cs="Times New Roman"/>
          <w:color w:val="000000"/>
          <w:sz w:val="20"/>
          <w:szCs w:val="20"/>
        </w:rPr>
        <w:t>desde cualquier lugar del mundo.</w:t>
      </w:r>
    </w:p>
    <w:p w:rsidR="0050695F" w:rsidRPr="00BB3890" w:rsidRDefault="0050695F" w:rsidP="0050695F">
      <w:pPr>
        <w:numPr>
          <w:ilvl w:val="0"/>
          <w:numId w:val="8"/>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El sistema</w:t>
      </w:r>
      <w:r w:rsidRPr="00BB3890">
        <w:rPr>
          <w:rFonts w:ascii="Verdana" w:eastAsia="Times New Roman" w:hAnsi="Verdana" w:cs="Times New Roman"/>
          <w:color w:val="000000"/>
          <w:sz w:val="20"/>
        </w:rPr>
        <w:t> mantendrá políticas </w:t>
      </w:r>
      <w:r w:rsidRPr="00BB3890">
        <w:rPr>
          <w:rFonts w:ascii="Verdana" w:eastAsia="Times New Roman" w:hAnsi="Verdana" w:cs="Times New Roman"/>
          <w:color w:val="000000"/>
          <w:sz w:val="20"/>
          <w:szCs w:val="20"/>
        </w:rPr>
        <w:t>de acceso a</w:t>
      </w:r>
      <w:r w:rsidRPr="00BB3890">
        <w:rPr>
          <w:rFonts w:ascii="Verdana" w:eastAsia="Times New Roman" w:hAnsi="Verdana" w:cs="Times New Roman"/>
          <w:color w:val="000000"/>
          <w:sz w:val="20"/>
        </w:rPr>
        <w:t> obtención </w:t>
      </w:r>
      <w:r w:rsidRPr="00BB3890">
        <w:rPr>
          <w:rFonts w:ascii="Verdana" w:eastAsia="Times New Roman" w:hAnsi="Verdana" w:cs="Times New Roman"/>
          <w:color w:val="000000"/>
          <w:sz w:val="20"/>
          <w:szCs w:val="20"/>
        </w:rPr>
        <w:t>de turnos</w:t>
      </w:r>
      <w:r w:rsidRPr="00BB3890">
        <w:rPr>
          <w:rFonts w:ascii="Verdana" w:eastAsia="Times New Roman" w:hAnsi="Verdana" w:cs="Times New Roman"/>
          <w:color w:val="000000"/>
          <w:sz w:val="20"/>
        </w:rPr>
        <w:t> web</w:t>
      </w:r>
      <w:r w:rsidRPr="00BB3890">
        <w:rPr>
          <w:rFonts w:ascii="Verdana" w:eastAsia="Times New Roman" w:hAnsi="Verdana" w:cs="Times New Roman"/>
          <w:color w:val="000000"/>
          <w:sz w:val="20"/>
          <w:szCs w:val="20"/>
        </w:rPr>
        <w:t>, para poder inhabilitar a pacientes que obtienen turnos a los cuales luego no asisten.</w:t>
      </w:r>
    </w:p>
    <w:p w:rsidR="0050695F" w:rsidRPr="00BB3890" w:rsidRDefault="0050695F" w:rsidP="0050695F">
      <w:pPr>
        <w:numPr>
          <w:ilvl w:val="0"/>
          <w:numId w:val="8"/>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El sistema</w:t>
      </w:r>
      <w:r w:rsidRPr="00BB3890">
        <w:rPr>
          <w:rFonts w:ascii="Verdana" w:eastAsia="Times New Roman" w:hAnsi="Verdana" w:cs="Times New Roman"/>
          <w:color w:val="000000"/>
          <w:sz w:val="20"/>
        </w:rPr>
        <w:t> llevará </w:t>
      </w:r>
      <w:r w:rsidRPr="00BB3890">
        <w:rPr>
          <w:rFonts w:ascii="Verdana" w:eastAsia="Times New Roman" w:hAnsi="Verdana" w:cs="Times New Roman"/>
          <w:color w:val="000000"/>
          <w:sz w:val="20"/>
          <w:szCs w:val="20"/>
        </w:rPr>
        <w:t>un control de los profesionales y/o profesiones</w:t>
      </w:r>
      <w:r w:rsidRPr="00BB3890">
        <w:rPr>
          <w:rFonts w:ascii="Verdana" w:eastAsia="Times New Roman" w:hAnsi="Verdana" w:cs="Times New Roman"/>
          <w:color w:val="000000"/>
          <w:sz w:val="20"/>
        </w:rPr>
        <w:t> más </w:t>
      </w:r>
      <w:r w:rsidRPr="00BB3890">
        <w:rPr>
          <w:rFonts w:ascii="Verdana" w:eastAsia="Times New Roman" w:hAnsi="Verdana" w:cs="Times New Roman"/>
          <w:color w:val="000000"/>
          <w:sz w:val="20"/>
          <w:szCs w:val="20"/>
        </w:rPr>
        <w:t>solicitadas, mediante posterior</w:t>
      </w:r>
      <w:r w:rsidRPr="00BB3890">
        <w:rPr>
          <w:rFonts w:ascii="Verdana" w:eastAsia="Times New Roman" w:hAnsi="Verdana" w:cs="Times New Roman"/>
          <w:color w:val="000000"/>
          <w:sz w:val="20"/>
        </w:rPr>
        <w:t> análisis </w:t>
      </w:r>
      <w:r w:rsidRPr="00BB3890">
        <w:rPr>
          <w:rFonts w:ascii="Verdana" w:eastAsia="Times New Roman" w:hAnsi="Verdana" w:cs="Times New Roman"/>
          <w:color w:val="000000"/>
          <w:sz w:val="20"/>
          <w:szCs w:val="20"/>
        </w:rPr>
        <w:t>poder determinar que falencias</w:t>
      </w:r>
      <w:r w:rsidRPr="00BB3890">
        <w:rPr>
          <w:rFonts w:ascii="Verdana" w:eastAsia="Times New Roman" w:hAnsi="Verdana" w:cs="Times New Roman"/>
          <w:color w:val="000000"/>
          <w:sz w:val="20"/>
        </w:rPr>
        <w:t> prestacionales </w:t>
      </w:r>
      <w:r w:rsidRPr="00BB3890">
        <w:rPr>
          <w:rFonts w:ascii="Verdana" w:eastAsia="Times New Roman" w:hAnsi="Verdana" w:cs="Times New Roman"/>
          <w:color w:val="000000"/>
          <w:sz w:val="20"/>
          <w:szCs w:val="20"/>
        </w:rPr>
        <w:t>cuenta el sanatorio.</w:t>
      </w:r>
    </w:p>
    <w:p w:rsidR="0050695F" w:rsidRPr="00BB3890" w:rsidRDefault="0050695F" w:rsidP="007432B3">
      <w:pPr>
        <w:pStyle w:val="Heading4"/>
        <w:rPr>
          <w:rFonts w:eastAsia="Times New Roman"/>
        </w:rPr>
      </w:pPr>
      <w:r w:rsidRPr="00BB3890">
        <w:rPr>
          <w:rFonts w:eastAsia="Times New Roman"/>
          <w:rPrChange w:id="1274" w:author="Walter Poch" w:date="2010-10-12T19:57:00Z">
            <w:rPr>
              <w:rFonts w:eastAsia="Times New Roman"/>
              <w:b w:val="0"/>
              <w:bCs w:val="0"/>
              <w:spacing w:val="0"/>
              <w:sz w:val="22"/>
              <w:szCs w:val="22"/>
            </w:rPr>
          </w:rPrChange>
        </w:rPr>
        <w:t>Funciones Excluidas</w:t>
      </w:r>
    </w:p>
    <w:p w:rsidR="0050695F" w:rsidRPr="00BB3890" w:rsidRDefault="0050695F" w:rsidP="0050695F">
      <w:pPr>
        <w:numPr>
          <w:ilvl w:val="0"/>
          <w:numId w:val="9"/>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No se</w:t>
      </w:r>
      <w:r w:rsidRPr="00BB3890">
        <w:rPr>
          <w:rFonts w:ascii="Verdana" w:eastAsia="Times New Roman" w:hAnsi="Verdana" w:cs="Times New Roman"/>
          <w:color w:val="000000"/>
          <w:sz w:val="20"/>
        </w:rPr>
        <w:t> realizará </w:t>
      </w:r>
      <w:r w:rsidRPr="00BB3890">
        <w:rPr>
          <w:rFonts w:ascii="Verdana" w:eastAsia="Times New Roman" w:hAnsi="Verdana" w:cs="Times New Roman"/>
          <w:color w:val="000000"/>
          <w:sz w:val="20"/>
          <w:szCs w:val="20"/>
        </w:rPr>
        <w:t>en esta</w:t>
      </w:r>
      <w:r w:rsidRPr="00BB3890">
        <w:rPr>
          <w:rFonts w:ascii="Verdana" w:eastAsia="Times New Roman" w:hAnsi="Verdana" w:cs="Times New Roman"/>
          <w:color w:val="000000"/>
          <w:sz w:val="20"/>
        </w:rPr>
        <w:t> versión </w:t>
      </w:r>
      <w:r w:rsidRPr="00BB3890">
        <w:rPr>
          <w:rFonts w:ascii="Verdana" w:eastAsia="Times New Roman" w:hAnsi="Verdana" w:cs="Times New Roman"/>
          <w:color w:val="000000"/>
          <w:sz w:val="20"/>
          <w:szCs w:val="20"/>
        </w:rPr>
        <w:t>del sistema (1.0) el seguimiento de la historia</w:t>
      </w:r>
      <w:r w:rsidRPr="00BB3890">
        <w:rPr>
          <w:rFonts w:ascii="Verdana" w:eastAsia="Times New Roman" w:hAnsi="Verdana" w:cs="Times New Roman"/>
          <w:color w:val="000000"/>
          <w:sz w:val="20"/>
        </w:rPr>
        <w:t> clínica </w:t>
      </w:r>
      <w:r w:rsidRPr="00BB3890">
        <w:rPr>
          <w:rFonts w:ascii="Verdana" w:eastAsia="Times New Roman" w:hAnsi="Verdana" w:cs="Times New Roman"/>
          <w:color w:val="000000"/>
          <w:sz w:val="20"/>
          <w:szCs w:val="20"/>
        </w:rPr>
        <w:t>de cada una de las atenciones, pero queda como un posible punto que se pueda incorporar en versiones futuras del sistema.</w:t>
      </w:r>
    </w:p>
    <w:p w:rsidR="0050695F" w:rsidRPr="00BB3890" w:rsidRDefault="0050695F" w:rsidP="0050695F">
      <w:pPr>
        <w:numPr>
          <w:ilvl w:val="0"/>
          <w:numId w:val="9"/>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No se</w:t>
      </w:r>
      <w:r w:rsidRPr="00BB3890">
        <w:rPr>
          <w:rFonts w:ascii="Verdana" w:eastAsia="Times New Roman" w:hAnsi="Verdana" w:cs="Times New Roman"/>
          <w:color w:val="000000"/>
          <w:sz w:val="20"/>
        </w:rPr>
        <w:t> mantendrá </w:t>
      </w:r>
      <w:r w:rsidRPr="00BB3890">
        <w:rPr>
          <w:rFonts w:ascii="Verdana" w:eastAsia="Times New Roman" w:hAnsi="Verdana" w:cs="Times New Roman"/>
          <w:color w:val="000000"/>
          <w:sz w:val="20"/>
          <w:szCs w:val="20"/>
        </w:rPr>
        <w:t>en la presente</w:t>
      </w:r>
      <w:r w:rsidRPr="00BB3890">
        <w:rPr>
          <w:rFonts w:ascii="Verdana" w:eastAsia="Times New Roman" w:hAnsi="Verdana" w:cs="Times New Roman"/>
          <w:color w:val="000000"/>
          <w:sz w:val="20"/>
        </w:rPr>
        <w:t> versión </w:t>
      </w:r>
      <w:r w:rsidRPr="00BB3890">
        <w:rPr>
          <w:rFonts w:ascii="Verdana" w:eastAsia="Times New Roman" w:hAnsi="Verdana" w:cs="Times New Roman"/>
          <w:color w:val="000000"/>
          <w:sz w:val="20"/>
          <w:szCs w:val="20"/>
        </w:rPr>
        <w:t>el manejo de</w:t>
      </w:r>
      <w:r w:rsidRPr="00BB3890">
        <w:rPr>
          <w:rFonts w:ascii="Verdana" w:eastAsia="Times New Roman" w:hAnsi="Verdana" w:cs="Times New Roman"/>
          <w:color w:val="000000"/>
          <w:sz w:val="20"/>
        </w:rPr>
        <w:t> administración </w:t>
      </w:r>
      <w:r w:rsidRPr="00BB3890">
        <w:rPr>
          <w:rFonts w:ascii="Verdana" w:eastAsia="Times New Roman" w:hAnsi="Verdana" w:cs="Times New Roman"/>
          <w:color w:val="000000"/>
          <w:sz w:val="20"/>
          <w:szCs w:val="20"/>
        </w:rPr>
        <w:t>de</w:t>
      </w:r>
      <w:r w:rsidRPr="00BB3890">
        <w:rPr>
          <w:rFonts w:ascii="Verdana" w:eastAsia="Times New Roman" w:hAnsi="Verdana" w:cs="Times New Roman"/>
          <w:color w:val="000000"/>
          <w:sz w:val="20"/>
        </w:rPr>
        <w:t> RRHH</w:t>
      </w:r>
      <w:r w:rsidRPr="00BB3890">
        <w:rPr>
          <w:rFonts w:ascii="Verdana" w:eastAsia="Times New Roman" w:hAnsi="Verdana" w:cs="Times New Roman"/>
          <w:color w:val="000000"/>
          <w:sz w:val="20"/>
          <w:szCs w:val="20"/>
        </w:rPr>
        <w:t>.</w:t>
      </w:r>
    </w:p>
    <w:p w:rsidR="0050695F" w:rsidRPr="00BB3890" w:rsidRDefault="0050695F" w:rsidP="007432B3">
      <w:pPr>
        <w:pStyle w:val="Heading2"/>
        <w:rPr>
          <w:rFonts w:eastAsia="Times New Roman"/>
        </w:rPr>
      </w:pPr>
      <w:bookmarkStart w:id="1275" w:name="_Toc274760691"/>
      <w:r w:rsidRPr="00BB3890">
        <w:rPr>
          <w:rFonts w:eastAsia="Times New Roman"/>
          <w:rPrChange w:id="1276" w:author="Walter Poch" w:date="2010-10-12T19:57:00Z">
            <w:rPr>
              <w:rFonts w:eastAsia="Times New Roman"/>
              <w:smallCaps w:val="0"/>
              <w:sz w:val="22"/>
              <w:szCs w:val="22"/>
            </w:rPr>
          </w:rPrChange>
        </w:rPr>
        <w:lastRenderedPageBreak/>
        <w:t>8.2 - Módulos del Sistema y Forma de Entrega</w:t>
      </w:r>
      <w:bookmarkEnd w:id="1275"/>
    </w:p>
    <w:p w:rsidR="0050695F" w:rsidRPr="00BB3890" w:rsidRDefault="0050695F" w:rsidP="0050695F">
      <w:pPr>
        <w:shd w:val="clear" w:color="auto" w:fill="FFFFFF"/>
        <w:spacing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Dividiremos el sistema en las dos partes</w:t>
      </w:r>
      <w:r w:rsidRPr="00BB3890">
        <w:rPr>
          <w:rFonts w:ascii="Verdana" w:eastAsia="Times New Roman" w:hAnsi="Verdana" w:cs="Times New Roman"/>
          <w:color w:val="000000"/>
          <w:sz w:val="20"/>
        </w:rPr>
        <w:t> más </w:t>
      </w:r>
      <w:r w:rsidRPr="00BB3890">
        <w:rPr>
          <w:rFonts w:ascii="Verdana" w:eastAsia="Times New Roman" w:hAnsi="Verdana" w:cs="Times New Roman"/>
          <w:color w:val="000000"/>
          <w:sz w:val="20"/>
          <w:szCs w:val="20"/>
        </w:rPr>
        <w:t>importantes</w:t>
      </w:r>
      <w:r w:rsidRPr="00BB3890">
        <w:rPr>
          <w:rFonts w:ascii="Verdana" w:eastAsia="Times New Roman" w:hAnsi="Verdana" w:cs="Times New Roman"/>
          <w:color w:val="000000"/>
          <w:sz w:val="20"/>
        </w:rPr>
        <w:t> CMS </w:t>
      </w:r>
      <w:r w:rsidRPr="00BB3890">
        <w:rPr>
          <w:rFonts w:ascii="Verdana" w:eastAsia="Times New Roman" w:hAnsi="Verdana" w:cs="Times New Roman"/>
          <w:color w:val="000000"/>
          <w:sz w:val="20"/>
          <w:szCs w:val="20"/>
        </w:rPr>
        <w:t>con</w:t>
      </w:r>
      <w:r w:rsidRPr="00BB3890">
        <w:rPr>
          <w:rFonts w:ascii="Verdana" w:eastAsia="Times New Roman" w:hAnsi="Verdana" w:cs="Times New Roman"/>
          <w:color w:val="000000"/>
          <w:sz w:val="20"/>
        </w:rPr>
        <w:t> módulos estándar </w:t>
      </w:r>
      <w:r w:rsidRPr="00BB3890">
        <w:rPr>
          <w:rFonts w:ascii="Verdana" w:eastAsia="Times New Roman" w:hAnsi="Verdana" w:cs="Times New Roman"/>
          <w:color w:val="000000"/>
          <w:sz w:val="20"/>
          <w:szCs w:val="20"/>
        </w:rPr>
        <w:t>y aquellos</w:t>
      </w:r>
      <w:r w:rsidRPr="00BB3890">
        <w:rPr>
          <w:rFonts w:ascii="Verdana" w:eastAsia="Times New Roman" w:hAnsi="Verdana" w:cs="Times New Roman"/>
          <w:color w:val="000000"/>
          <w:sz w:val="20"/>
        </w:rPr>
        <w:t> serán desarrollados </w:t>
      </w:r>
      <w:r w:rsidRPr="00BB3890">
        <w:rPr>
          <w:rFonts w:ascii="Verdana" w:eastAsia="Times New Roman" w:hAnsi="Verdana" w:cs="Times New Roman"/>
          <w:color w:val="000000"/>
          <w:sz w:val="20"/>
          <w:szCs w:val="20"/>
        </w:rPr>
        <w:t>a medida de la</w:t>
      </w:r>
      <w:r w:rsidRPr="00BB3890">
        <w:rPr>
          <w:rFonts w:ascii="Verdana" w:eastAsia="Times New Roman" w:hAnsi="Verdana" w:cs="Times New Roman"/>
          <w:color w:val="000000"/>
          <w:sz w:val="20"/>
        </w:rPr>
        <w:t> institución</w:t>
      </w:r>
      <w:r w:rsidRPr="00BB3890">
        <w:rPr>
          <w:rFonts w:ascii="Verdana" w:eastAsia="Times New Roman" w:hAnsi="Verdana" w:cs="Times New Roman"/>
          <w:color w:val="000000"/>
          <w:sz w:val="20"/>
          <w:szCs w:val="20"/>
        </w:rPr>
        <w:t>.</w:t>
      </w:r>
    </w:p>
    <w:p w:rsidR="0050695F" w:rsidRPr="00BB3890" w:rsidRDefault="0050695F" w:rsidP="0050695F">
      <w:pPr>
        <w:numPr>
          <w:ilvl w:val="0"/>
          <w:numId w:val="10"/>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rPr>
        <w:t>Instalación </w:t>
      </w:r>
      <w:r w:rsidRPr="00BB3890">
        <w:rPr>
          <w:rFonts w:ascii="Verdana" w:eastAsia="Times New Roman" w:hAnsi="Verdana" w:cs="Times New Roman"/>
          <w:color w:val="000000"/>
          <w:sz w:val="20"/>
          <w:szCs w:val="20"/>
        </w:rPr>
        <w:t>y</w:t>
      </w:r>
      <w:r w:rsidRPr="00BB3890">
        <w:rPr>
          <w:rFonts w:ascii="Verdana" w:eastAsia="Times New Roman" w:hAnsi="Verdana" w:cs="Times New Roman"/>
          <w:color w:val="000000"/>
          <w:sz w:val="20"/>
        </w:rPr>
        <w:t> configuración </w:t>
      </w:r>
      <w:r w:rsidRPr="00BB3890">
        <w:rPr>
          <w:rFonts w:ascii="Verdana" w:eastAsia="Times New Roman" w:hAnsi="Verdana" w:cs="Times New Roman"/>
          <w:color w:val="000000"/>
          <w:sz w:val="20"/>
          <w:szCs w:val="20"/>
        </w:rPr>
        <w:t>del</w:t>
      </w:r>
      <w:r w:rsidRPr="00BB3890">
        <w:rPr>
          <w:rFonts w:ascii="Verdana" w:eastAsia="Times New Roman" w:hAnsi="Verdana" w:cs="Times New Roman"/>
          <w:color w:val="000000"/>
          <w:sz w:val="20"/>
        </w:rPr>
        <w:t> CMS</w:t>
      </w:r>
      <w:r w:rsidRPr="00BB3890">
        <w:rPr>
          <w:rFonts w:ascii="Verdana" w:eastAsia="Times New Roman" w:hAnsi="Verdana" w:cs="Times New Roman"/>
          <w:color w:val="000000"/>
          <w:sz w:val="20"/>
          <w:szCs w:val="20"/>
        </w:rPr>
        <w:t>.</w:t>
      </w:r>
    </w:p>
    <w:p w:rsidR="0050695F" w:rsidRPr="00BB3890" w:rsidRDefault="0050695F" w:rsidP="0050695F">
      <w:pPr>
        <w:numPr>
          <w:ilvl w:val="0"/>
          <w:numId w:val="10"/>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rPr>
        <w:t>Creación </w:t>
      </w:r>
      <w:r w:rsidRPr="00BB3890">
        <w:rPr>
          <w:rFonts w:ascii="Verdana" w:eastAsia="Times New Roman" w:hAnsi="Verdana" w:cs="Times New Roman"/>
          <w:color w:val="000000"/>
          <w:sz w:val="20"/>
          <w:szCs w:val="20"/>
        </w:rPr>
        <w:t>de la plantilla del sitio usando la</w:t>
      </w:r>
      <w:r w:rsidRPr="00BB3890">
        <w:rPr>
          <w:rFonts w:ascii="Verdana" w:eastAsia="Times New Roman" w:hAnsi="Verdana" w:cs="Times New Roman"/>
          <w:color w:val="000000"/>
          <w:sz w:val="20"/>
        </w:rPr>
        <w:t> imagen institucional</w:t>
      </w:r>
      <w:r w:rsidRPr="00BB3890">
        <w:rPr>
          <w:rFonts w:ascii="Verdana" w:eastAsia="Times New Roman" w:hAnsi="Verdana" w:cs="Times New Roman"/>
          <w:color w:val="000000"/>
          <w:sz w:val="20"/>
          <w:szCs w:val="20"/>
        </w:rPr>
        <w:t>.</w:t>
      </w:r>
    </w:p>
    <w:p w:rsidR="0050695F" w:rsidRPr="00BB3890" w:rsidRDefault="0050695F" w:rsidP="0050695F">
      <w:pPr>
        <w:numPr>
          <w:ilvl w:val="0"/>
          <w:numId w:val="10"/>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rPr>
        <w:t>Configuración </w:t>
      </w:r>
      <w:r w:rsidRPr="00BB3890">
        <w:rPr>
          <w:rFonts w:ascii="Verdana" w:eastAsia="Times New Roman" w:hAnsi="Verdana" w:cs="Times New Roman"/>
          <w:color w:val="000000"/>
          <w:sz w:val="20"/>
          <w:szCs w:val="20"/>
        </w:rPr>
        <w:t>y carga de los diferentes roles, usuario y permisos.</w:t>
      </w:r>
    </w:p>
    <w:p w:rsidR="0050695F" w:rsidRPr="00BB3890" w:rsidRDefault="0050695F" w:rsidP="0050695F">
      <w:pPr>
        <w:numPr>
          <w:ilvl w:val="0"/>
          <w:numId w:val="10"/>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rPr>
        <w:t>Instalación </w:t>
      </w:r>
      <w:r w:rsidRPr="00BB3890">
        <w:rPr>
          <w:rFonts w:ascii="Verdana" w:eastAsia="Times New Roman" w:hAnsi="Verdana" w:cs="Times New Roman"/>
          <w:color w:val="000000"/>
          <w:sz w:val="20"/>
          <w:szCs w:val="20"/>
        </w:rPr>
        <w:t>y</w:t>
      </w:r>
      <w:r w:rsidRPr="00BB3890">
        <w:rPr>
          <w:rFonts w:ascii="Verdana" w:eastAsia="Times New Roman" w:hAnsi="Verdana" w:cs="Times New Roman"/>
          <w:color w:val="000000"/>
          <w:sz w:val="20"/>
        </w:rPr>
        <w:t> configuración </w:t>
      </w:r>
      <w:r w:rsidRPr="00BB3890">
        <w:rPr>
          <w:rFonts w:ascii="Verdana" w:eastAsia="Times New Roman" w:hAnsi="Verdana" w:cs="Times New Roman"/>
          <w:color w:val="000000"/>
          <w:sz w:val="20"/>
          <w:szCs w:val="20"/>
        </w:rPr>
        <w:t>de los</w:t>
      </w:r>
      <w:r w:rsidRPr="00BB3890">
        <w:rPr>
          <w:rFonts w:ascii="Verdana" w:eastAsia="Times New Roman" w:hAnsi="Verdana" w:cs="Times New Roman"/>
          <w:color w:val="000000"/>
          <w:sz w:val="20"/>
        </w:rPr>
        <w:t> módulos estándar</w:t>
      </w:r>
    </w:p>
    <w:p w:rsidR="0050695F" w:rsidRPr="00BB3890" w:rsidRDefault="0050695F" w:rsidP="0050695F">
      <w:pPr>
        <w:numPr>
          <w:ilvl w:val="1"/>
          <w:numId w:val="10"/>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rPr>
        <w:t>Módulo </w:t>
      </w:r>
      <w:r w:rsidRPr="00BB3890">
        <w:rPr>
          <w:rFonts w:ascii="Verdana" w:eastAsia="Times New Roman" w:hAnsi="Verdana" w:cs="Times New Roman"/>
          <w:color w:val="000000"/>
          <w:sz w:val="20"/>
          <w:szCs w:val="20"/>
        </w:rPr>
        <w:t>de</w:t>
      </w:r>
      <w:r w:rsidRPr="00BB3890">
        <w:rPr>
          <w:rFonts w:ascii="Verdana" w:eastAsia="Times New Roman" w:hAnsi="Verdana" w:cs="Times New Roman"/>
          <w:color w:val="000000"/>
          <w:sz w:val="20"/>
        </w:rPr>
        <w:t> administración </w:t>
      </w:r>
      <w:r w:rsidRPr="00BB3890">
        <w:rPr>
          <w:rFonts w:ascii="Verdana" w:eastAsia="Times New Roman" w:hAnsi="Verdana" w:cs="Times New Roman"/>
          <w:color w:val="000000"/>
          <w:sz w:val="20"/>
          <w:szCs w:val="20"/>
        </w:rPr>
        <w:t>de contenido.</w:t>
      </w:r>
    </w:p>
    <w:p w:rsidR="0050695F" w:rsidRPr="00BB3890" w:rsidRDefault="0050695F" w:rsidP="0050695F">
      <w:pPr>
        <w:numPr>
          <w:ilvl w:val="1"/>
          <w:numId w:val="10"/>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rPr>
        <w:t>Módulo </w:t>
      </w:r>
      <w:r w:rsidRPr="00BB3890">
        <w:rPr>
          <w:rFonts w:ascii="Verdana" w:eastAsia="Times New Roman" w:hAnsi="Verdana" w:cs="Times New Roman"/>
          <w:color w:val="000000"/>
          <w:sz w:val="20"/>
          <w:szCs w:val="20"/>
        </w:rPr>
        <w:t>de</w:t>
      </w:r>
      <w:r w:rsidRPr="00BB3890">
        <w:rPr>
          <w:rFonts w:ascii="Verdana" w:eastAsia="Times New Roman" w:hAnsi="Verdana" w:cs="Times New Roman"/>
          <w:color w:val="000000"/>
          <w:sz w:val="20"/>
        </w:rPr>
        <w:t> administración </w:t>
      </w:r>
      <w:r w:rsidRPr="00BB3890">
        <w:rPr>
          <w:rFonts w:ascii="Verdana" w:eastAsia="Times New Roman" w:hAnsi="Verdana" w:cs="Times New Roman"/>
          <w:color w:val="000000"/>
          <w:sz w:val="20"/>
          <w:szCs w:val="20"/>
        </w:rPr>
        <w:t>de noticias.</w:t>
      </w:r>
    </w:p>
    <w:p w:rsidR="0050695F" w:rsidRPr="00BB3890" w:rsidRDefault="0050695F" w:rsidP="0050695F">
      <w:pPr>
        <w:numPr>
          <w:ilvl w:val="1"/>
          <w:numId w:val="10"/>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rPr>
        <w:t>Módulo </w:t>
      </w:r>
      <w:r w:rsidRPr="00BB3890">
        <w:rPr>
          <w:rFonts w:ascii="Verdana" w:eastAsia="Times New Roman" w:hAnsi="Verdana" w:cs="Times New Roman"/>
          <w:color w:val="000000"/>
          <w:sz w:val="20"/>
          <w:szCs w:val="20"/>
        </w:rPr>
        <w:t>de</w:t>
      </w:r>
      <w:r w:rsidRPr="00BB3890">
        <w:rPr>
          <w:rFonts w:ascii="Verdana" w:eastAsia="Times New Roman" w:hAnsi="Verdana" w:cs="Times New Roman"/>
          <w:color w:val="000000"/>
          <w:sz w:val="20"/>
        </w:rPr>
        <w:t> presentación </w:t>
      </w:r>
      <w:r w:rsidRPr="00BB3890">
        <w:rPr>
          <w:rFonts w:ascii="Verdana" w:eastAsia="Times New Roman" w:hAnsi="Verdana" w:cs="Times New Roman"/>
          <w:color w:val="000000"/>
          <w:sz w:val="20"/>
          <w:szCs w:val="20"/>
        </w:rPr>
        <w:t>de contenido multimedia.</w:t>
      </w:r>
    </w:p>
    <w:p w:rsidR="0050695F" w:rsidRPr="00BB3890" w:rsidRDefault="0050695F" w:rsidP="0050695F">
      <w:pPr>
        <w:numPr>
          <w:ilvl w:val="0"/>
          <w:numId w:val="10"/>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rPr>
        <w:t>Generación </w:t>
      </w:r>
      <w:r w:rsidRPr="00BB3890">
        <w:rPr>
          <w:rFonts w:ascii="Verdana" w:eastAsia="Times New Roman" w:hAnsi="Verdana" w:cs="Times New Roman"/>
          <w:color w:val="000000"/>
          <w:sz w:val="20"/>
          <w:szCs w:val="20"/>
        </w:rPr>
        <w:t>de los</w:t>
      </w:r>
      <w:r w:rsidRPr="00BB3890">
        <w:rPr>
          <w:rFonts w:ascii="Verdana" w:eastAsia="Times New Roman" w:hAnsi="Verdana" w:cs="Times New Roman"/>
          <w:color w:val="000000"/>
          <w:sz w:val="20"/>
        </w:rPr>
        <w:t> módulos costo</w:t>
      </w:r>
      <w:r w:rsidRPr="00BB3890">
        <w:rPr>
          <w:rFonts w:ascii="Verdana" w:eastAsia="Times New Roman" w:hAnsi="Verdana" w:cs="Times New Roman"/>
          <w:color w:val="000000"/>
          <w:sz w:val="20"/>
          <w:szCs w:val="20"/>
        </w:rPr>
        <w:t>:</w:t>
      </w:r>
    </w:p>
    <w:p w:rsidR="0050695F" w:rsidRPr="00BB3890" w:rsidRDefault="0050695F" w:rsidP="0050695F">
      <w:pPr>
        <w:numPr>
          <w:ilvl w:val="1"/>
          <w:numId w:val="10"/>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rPr>
        <w:t>Módulos </w:t>
      </w:r>
      <w:r w:rsidRPr="00BB3890">
        <w:rPr>
          <w:rFonts w:ascii="Verdana" w:eastAsia="Times New Roman" w:hAnsi="Verdana" w:cs="Times New Roman"/>
          <w:color w:val="000000"/>
          <w:sz w:val="20"/>
          <w:szCs w:val="20"/>
        </w:rPr>
        <w:t>de</w:t>
      </w:r>
      <w:r w:rsidRPr="00BB3890">
        <w:rPr>
          <w:rFonts w:ascii="Verdana" w:eastAsia="Times New Roman" w:hAnsi="Verdana" w:cs="Times New Roman"/>
          <w:color w:val="000000"/>
          <w:sz w:val="20"/>
        </w:rPr>
        <w:t> gestión</w:t>
      </w:r>
    </w:p>
    <w:p w:rsidR="0050695F" w:rsidRPr="00BB3890" w:rsidRDefault="0050695F" w:rsidP="0050695F">
      <w:pPr>
        <w:numPr>
          <w:ilvl w:val="2"/>
          <w:numId w:val="10"/>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rPr>
        <w:t>Gestión </w:t>
      </w:r>
      <w:r w:rsidRPr="00BB3890">
        <w:rPr>
          <w:rFonts w:ascii="Verdana" w:eastAsia="Times New Roman" w:hAnsi="Verdana" w:cs="Times New Roman"/>
          <w:color w:val="000000"/>
          <w:sz w:val="20"/>
          <w:szCs w:val="20"/>
        </w:rPr>
        <w:t>de</w:t>
      </w:r>
      <w:r w:rsidRPr="00BB3890">
        <w:rPr>
          <w:rFonts w:ascii="Verdana" w:eastAsia="Times New Roman" w:hAnsi="Verdana" w:cs="Times New Roman"/>
          <w:color w:val="000000"/>
          <w:sz w:val="20"/>
        </w:rPr>
        <w:t> consultorios</w:t>
      </w:r>
      <w:r w:rsidRPr="00BB3890">
        <w:rPr>
          <w:rFonts w:ascii="Verdana" w:eastAsia="Times New Roman" w:hAnsi="Verdana" w:cs="Times New Roman"/>
          <w:color w:val="000000"/>
          <w:sz w:val="20"/>
          <w:szCs w:val="20"/>
        </w:rPr>
        <w:t>.</w:t>
      </w:r>
    </w:p>
    <w:p w:rsidR="0050695F" w:rsidRPr="00BB3890" w:rsidRDefault="0050695F" w:rsidP="0050695F">
      <w:pPr>
        <w:numPr>
          <w:ilvl w:val="2"/>
          <w:numId w:val="10"/>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rPr>
        <w:t>Gestión </w:t>
      </w:r>
      <w:r w:rsidRPr="00BB3890">
        <w:rPr>
          <w:rFonts w:ascii="Verdana" w:eastAsia="Times New Roman" w:hAnsi="Verdana" w:cs="Times New Roman"/>
          <w:color w:val="000000"/>
          <w:sz w:val="20"/>
          <w:szCs w:val="20"/>
        </w:rPr>
        <w:t>de</w:t>
      </w:r>
      <w:r w:rsidRPr="00BB3890">
        <w:rPr>
          <w:rFonts w:ascii="Verdana" w:eastAsia="Times New Roman" w:hAnsi="Verdana" w:cs="Times New Roman"/>
          <w:color w:val="000000"/>
          <w:sz w:val="20"/>
        </w:rPr>
        <w:t> profesionales</w:t>
      </w:r>
      <w:r w:rsidRPr="00BB3890">
        <w:rPr>
          <w:rFonts w:ascii="Verdana" w:eastAsia="Times New Roman" w:hAnsi="Verdana" w:cs="Times New Roman"/>
          <w:color w:val="000000"/>
          <w:sz w:val="20"/>
          <w:szCs w:val="20"/>
        </w:rPr>
        <w:t>.</w:t>
      </w:r>
    </w:p>
    <w:p w:rsidR="0050695F" w:rsidRPr="00BB3890" w:rsidRDefault="0050695F" w:rsidP="0050695F">
      <w:pPr>
        <w:numPr>
          <w:ilvl w:val="2"/>
          <w:numId w:val="10"/>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rPr>
        <w:t>Gestión </w:t>
      </w:r>
      <w:r w:rsidRPr="00BB3890">
        <w:rPr>
          <w:rFonts w:ascii="Verdana" w:eastAsia="Times New Roman" w:hAnsi="Verdana" w:cs="Times New Roman"/>
          <w:color w:val="000000"/>
          <w:sz w:val="20"/>
          <w:szCs w:val="20"/>
        </w:rPr>
        <w:t>de usuarios.</w:t>
      </w:r>
    </w:p>
    <w:p w:rsidR="0050695F" w:rsidRPr="00BB3890" w:rsidRDefault="0050695F" w:rsidP="0050695F">
      <w:pPr>
        <w:numPr>
          <w:ilvl w:val="2"/>
          <w:numId w:val="10"/>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rPr>
        <w:t>Gestión </w:t>
      </w:r>
      <w:r w:rsidRPr="00BB3890">
        <w:rPr>
          <w:rFonts w:ascii="Verdana" w:eastAsia="Times New Roman" w:hAnsi="Verdana" w:cs="Times New Roman"/>
          <w:color w:val="000000"/>
          <w:sz w:val="20"/>
          <w:szCs w:val="20"/>
        </w:rPr>
        <w:t>de pacientes.</w:t>
      </w:r>
    </w:p>
    <w:p w:rsidR="0050695F" w:rsidRPr="00BB3890" w:rsidRDefault="0050695F" w:rsidP="0050695F">
      <w:pPr>
        <w:numPr>
          <w:ilvl w:val="2"/>
          <w:numId w:val="10"/>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Gestión de calendarios (incluye el manejo de feriados).</w:t>
      </w:r>
    </w:p>
    <w:p w:rsidR="0050695F" w:rsidRPr="00BB3890" w:rsidRDefault="0050695F" w:rsidP="0050695F">
      <w:pPr>
        <w:numPr>
          <w:ilvl w:val="2"/>
          <w:numId w:val="10"/>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rPr>
        <w:t>Gestión </w:t>
      </w:r>
      <w:r w:rsidRPr="00BB3890">
        <w:rPr>
          <w:rFonts w:ascii="Verdana" w:eastAsia="Times New Roman" w:hAnsi="Verdana" w:cs="Times New Roman"/>
          <w:color w:val="000000"/>
          <w:sz w:val="20"/>
          <w:szCs w:val="20"/>
        </w:rPr>
        <w:t>de las</w:t>
      </w:r>
      <w:r w:rsidRPr="00BB3890">
        <w:rPr>
          <w:rFonts w:ascii="Verdana" w:eastAsia="Times New Roman" w:hAnsi="Verdana" w:cs="Times New Roman"/>
          <w:color w:val="000000"/>
          <w:sz w:val="20"/>
        </w:rPr>
        <w:t> políticas </w:t>
      </w:r>
      <w:r w:rsidRPr="00BB3890">
        <w:rPr>
          <w:rFonts w:ascii="Verdana" w:eastAsia="Times New Roman" w:hAnsi="Verdana" w:cs="Times New Roman"/>
          <w:color w:val="000000"/>
          <w:sz w:val="20"/>
          <w:szCs w:val="20"/>
        </w:rPr>
        <w:t>de</w:t>
      </w:r>
      <w:r w:rsidRPr="00BB3890">
        <w:rPr>
          <w:rFonts w:ascii="Verdana" w:eastAsia="Times New Roman" w:hAnsi="Verdana" w:cs="Times New Roman"/>
          <w:color w:val="000000"/>
          <w:sz w:val="20"/>
        </w:rPr>
        <w:t> </w:t>
      </w:r>
      <w:proofErr w:type="spellStart"/>
      <w:r w:rsidRPr="00BB3890">
        <w:rPr>
          <w:rFonts w:ascii="Verdana" w:eastAsia="Times New Roman" w:hAnsi="Verdana" w:cs="Times New Roman"/>
          <w:color w:val="000000"/>
          <w:sz w:val="20"/>
        </w:rPr>
        <w:t>presentismo</w:t>
      </w:r>
      <w:proofErr w:type="spellEnd"/>
      <w:r w:rsidRPr="00BB3890">
        <w:rPr>
          <w:rFonts w:ascii="Verdana" w:eastAsia="Times New Roman" w:hAnsi="Verdana" w:cs="Times New Roman"/>
          <w:color w:val="000000"/>
          <w:sz w:val="20"/>
        </w:rPr>
        <w:t> </w:t>
      </w:r>
      <w:r w:rsidRPr="00BB3890">
        <w:rPr>
          <w:rFonts w:ascii="Verdana" w:eastAsia="Times New Roman" w:hAnsi="Verdana" w:cs="Times New Roman"/>
          <w:color w:val="000000"/>
          <w:sz w:val="20"/>
          <w:szCs w:val="20"/>
        </w:rPr>
        <w:t>de turnos obtenidos mediante la</w:t>
      </w:r>
      <w:r w:rsidRPr="00BB3890">
        <w:rPr>
          <w:rFonts w:ascii="Verdana" w:eastAsia="Times New Roman" w:hAnsi="Verdana" w:cs="Times New Roman"/>
          <w:color w:val="000000"/>
          <w:sz w:val="20"/>
        </w:rPr>
        <w:t> web</w:t>
      </w:r>
      <w:r w:rsidRPr="00BB3890">
        <w:rPr>
          <w:rFonts w:ascii="Verdana" w:eastAsia="Times New Roman" w:hAnsi="Verdana" w:cs="Times New Roman"/>
          <w:color w:val="000000"/>
          <w:sz w:val="20"/>
          <w:szCs w:val="20"/>
        </w:rPr>
        <w:t>.</w:t>
      </w:r>
    </w:p>
    <w:p w:rsidR="0050695F" w:rsidRPr="00BB3890" w:rsidRDefault="0050695F" w:rsidP="0050695F">
      <w:pPr>
        <w:numPr>
          <w:ilvl w:val="2"/>
          <w:numId w:val="10"/>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rPr>
        <w:t>Gestión </w:t>
      </w:r>
      <w:r w:rsidRPr="00BB3890">
        <w:rPr>
          <w:rFonts w:ascii="Verdana" w:eastAsia="Times New Roman" w:hAnsi="Verdana" w:cs="Times New Roman"/>
          <w:color w:val="000000"/>
          <w:sz w:val="20"/>
          <w:szCs w:val="20"/>
        </w:rPr>
        <w:t>de agenda profesional.</w:t>
      </w:r>
    </w:p>
    <w:p w:rsidR="0050695F" w:rsidRPr="00BB3890" w:rsidRDefault="0050695F" w:rsidP="0050695F">
      <w:pPr>
        <w:numPr>
          <w:ilvl w:val="2"/>
          <w:numId w:val="10"/>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Gestión de especialidades.</w:t>
      </w:r>
    </w:p>
    <w:p w:rsidR="0050695F" w:rsidRPr="00BB3890" w:rsidRDefault="0050695F" w:rsidP="0050695F">
      <w:pPr>
        <w:numPr>
          <w:ilvl w:val="2"/>
          <w:numId w:val="10"/>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Gestión de Obras Sociales y sus respectivos planes de cobertura.</w:t>
      </w:r>
    </w:p>
    <w:p w:rsidR="0050695F" w:rsidRPr="00BB3890" w:rsidRDefault="0050695F" w:rsidP="0050695F">
      <w:pPr>
        <w:numPr>
          <w:ilvl w:val="2"/>
          <w:numId w:val="10"/>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Gestión de turnos.</w:t>
      </w:r>
    </w:p>
    <w:p w:rsidR="0050695F" w:rsidRPr="00BB3890" w:rsidRDefault="0050695F" w:rsidP="0050695F">
      <w:pPr>
        <w:numPr>
          <w:ilvl w:val="2"/>
          <w:numId w:val="10"/>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Solicitud de turnos online.</w:t>
      </w:r>
    </w:p>
    <w:p w:rsidR="0050695F" w:rsidRPr="00BB3890" w:rsidRDefault="0050695F" w:rsidP="0050695F">
      <w:pPr>
        <w:numPr>
          <w:ilvl w:val="1"/>
          <w:numId w:val="10"/>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rPr>
        <w:t>Módulos </w:t>
      </w:r>
      <w:r w:rsidRPr="00BB3890">
        <w:rPr>
          <w:rFonts w:ascii="Verdana" w:eastAsia="Times New Roman" w:hAnsi="Verdana" w:cs="Times New Roman"/>
          <w:color w:val="000000"/>
          <w:sz w:val="20"/>
          <w:szCs w:val="20"/>
        </w:rPr>
        <w:t>de reportes</w:t>
      </w:r>
    </w:p>
    <w:p w:rsidR="0050695F" w:rsidRPr="00BB3890" w:rsidRDefault="0050695F" w:rsidP="0050695F">
      <w:pPr>
        <w:numPr>
          <w:ilvl w:val="2"/>
          <w:numId w:val="10"/>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Reporte de</w:t>
      </w:r>
      <w:r w:rsidRPr="00BB3890">
        <w:rPr>
          <w:rFonts w:ascii="Verdana" w:eastAsia="Times New Roman" w:hAnsi="Verdana" w:cs="Times New Roman"/>
          <w:color w:val="000000"/>
          <w:sz w:val="20"/>
        </w:rPr>
        <w:t> inasistencias </w:t>
      </w:r>
      <w:r w:rsidRPr="00BB3890">
        <w:rPr>
          <w:rFonts w:ascii="Verdana" w:eastAsia="Times New Roman" w:hAnsi="Verdana" w:cs="Times New Roman"/>
          <w:color w:val="000000"/>
          <w:sz w:val="20"/>
          <w:szCs w:val="20"/>
        </w:rPr>
        <w:t>de turnos obtenidos</w:t>
      </w:r>
      <w:r w:rsidRPr="00BB3890">
        <w:rPr>
          <w:rFonts w:ascii="Verdana" w:eastAsia="Times New Roman" w:hAnsi="Verdana" w:cs="Times New Roman"/>
          <w:color w:val="000000"/>
          <w:sz w:val="20"/>
        </w:rPr>
        <w:t> web </w:t>
      </w:r>
      <w:r w:rsidRPr="00BB3890">
        <w:rPr>
          <w:rFonts w:ascii="Verdana" w:eastAsia="Times New Roman" w:hAnsi="Verdana" w:cs="Times New Roman"/>
          <w:color w:val="000000"/>
          <w:sz w:val="20"/>
          <w:szCs w:val="20"/>
        </w:rPr>
        <w:t>en un rango de fechas.</w:t>
      </w:r>
    </w:p>
    <w:p w:rsidR="0050695F" w:rsidRPr="00BB3890" w:rsidRDefault="0050695F" w:rsidP="0050695F">
      <w:pPr>
        <w:numPr>
          <w:ilvl w:val="2"/>
          <w:numId w:val="10"/>
        </w:num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Reporte de atenciones del</w:t>
      </w:r>
      <w:r w:rsidRPr="00BB3890">
        <w:rPr>
          <w:rFonts w:ascii="Verdana" w:eastAsia="Times New Roman" w:hAnsi="Verdana" w:cs="Times New Roman"/>
          <w:color w:val="000000"/>
          <w:sz w:val="20"/>
        </w:rPr>
        <w:t> día </w:t>
      </w:r>
      <w:r w:rsidRPr="00BB3890">
        <w:rPr>
          <w:rFonts w:ascii="Verdana" w:eastAsia="Times New Roman" w:hAnsi="Verdana" w:cs="Times New Roman"/>
          <w:color w:val="000000"/>
          <w:sz w:val="20"/>
          <w:szCs w:val="20"/>
        </w:rPr>
        <w:t>de la fecha para un profesional.</w:t>
      </w:r>
    </w:p>
    <w:p w:rsidR="0050695F" w:rsidRPr="00BB3890" w:rsidRDefault="0050695F" w:rsidP="007432B3">
      <w:pPr>
        <w:pStyle w:val="Heading2"/>
        <w:rPr>
          <w:rFonts w:eastAsia="Times New Roman"/>
        </w:rPr>
      </w:pPr>
      <w:bookmarkStart w:id="1277" w:name="_Toc274760692"/>
      <w:r w:rsidRPr="00BB3890">
        <w:rPr>
          <w:rFonts w:eastAsia="Times New Roman"/>
          <w:rPrChange w:id="1278" w:author="Walter Poch" w:date="2010-10-12T19:57:00Z">
            <w:rPr>
              <w:rFonts w:eastAsia="Times New Roman"/>
              <w:smallCaps w:val="0"/>
              <w:sz w:val="22"/>
              <w:szCs w:val="22"/>
            </w:rPr>
          </w:rPrChange>
        </w:rPr>
        <w:t>8.3 - Modalidad de tenencia del código fuente</w:t>
      </w:r>
      <w:bookmarkEnd w:id="1277"/>
    </w:p>
    <w:p w:rsidR="0050695F" w:rsidRPr="00BB3890" w:rsidRDefault="0050695F" w:rsidP="0050695F">
      <w:pPr>
        <w:shd w:val="clear" w:color="auto" w:fill="FFFFFF"/>
        <w:spacing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El código fuente se encuentra en el servidor del proyecto.</w:t>
      </w:r>
      <w:r w:rsidRPr="00BB3890">
        <w:rPr>
          <w:rFonts w:ascii="Verdana" w:eastAsia="Times New Roman" w:hAnsi="Verdana" w:cs="Times New Roman"/>
          <w:color w:val="000000"/>
          <w:sz w:val="20"/>
        </w:rPr>
        <w:t> Será </w:t>
      </w:r>
      <w:r w:rsidRPr="00BB3890">
        <w:rPr>
          <w:rFonts w:ascii="Verdana" w:eastAsia="Times New Roman" w:hAnsi="Verdana" w:cs="Times New Roman"/>
          <w:color w:val="000000"/>
          <w:sz w:val="20"/>
          <w:szCs w:val="20"/>
        </w:rPr>
        <w:t>un servidor</w:t>
      </w:r>
      <w:r w:rsidRPr="00BB3890">
        <w:rPr>
          <w:rFonts w:ascii="Verdana" w:eastAsia="Times New Roman" w:hAnsi="Verdana" w:cs="Times New Roman"/>
          <w:color w:val="000000"/>
          <w:sz w:val="20"/>
        </w:rPr>
        <w:t> VPS </w:t>
      </w:r>
      <w:r w:rsidRPr="00BB3890">
        <w:rPr>
          <w:rFonts w:ascii="Verdana" w:eastAsia="Times New Roman" w:hAnsi="Verdana" w:cs="Times New Roman"/>
          <w:color w:val="000000"/>
          <w:sz w:val="20"/>
          <w:szCs w:val="20"/>
        </w:rPr>
        <w:t>contratado en</w:t>
      </w:r>
      <w:r w:rsidRPr="00BB3890">
        <w:rPr>
          <w:rFonts w:ascii="Verdana" w:eastAsia="Times New Roman" w:hAnsi="Verdana" w:cs="Times New Roman"/>
          <w:color w:val="000000"/>
          <w:sz w:val="20"/>
        </w:rPr>
        <w:t> </w:t>
      </w:r>
      <w:proofErr w:type="spellStart"/>
      <w:r w:rsidRPr="00BB3890">
        <w:rPr>
          <w:rFonts w:ascii="Verdana" w:eastAsia="Times New Roman" w:hAnsi="Verdana" w:cs="Times New Roman"/>
          <w:color w:val="000000"/>
          <w:sz w:val="20"/>
        </w:rPr>
        <w:t>hosting</w:t>
      </w:r>
      <w:proofErr w:type="spellEnd"/>
      <w:r w:rsidRPr="00BB3890">
        <w:rPr>
          <w:rFonts w:ascii="Verdana" w:eastAsia="Times New Roman" w:hAnsi="Verdana" w:cs="Times New Roman"/>
          <w:color w:val="000000"/>
          <w:sz w:val="20"/>
        </w:rPr>
        <w:t> </w:t>
      </w:r>
      <w:proofErr w:type="spellStart"/>
      <w:r w:rsidRPr="00BB3890">
        <w:rPr>
          <w:rFonts w:ascii="Verdana" w:eastAsia="Times New Roman" w:hAnsi="Verdana" w:cs="Times New Roman"/>
          <w:color w:val="000000"/>
          <w:sz w:val="20"/>
        </w:rPr>
        <w:t>provider</w:t>
      </w:r>
      <w:proofErr w:type="spellEnd"/>
      <w:r w:rsidRPr="00BB3890">
        <w:rPr>
          <w:rFonts w:ascii="Verdana" w:eastAsia="Times New Roman" w:hAnsi="Verdana" w:cs="Times New Roman"/>
          <w:color w:val="000000"/>
          <w:sz w:val="20"/>
          <w:szCs w:val="20"/>
        </w:rPr>
        <w:t>, con un sistema de</w:t>
      </w:r>
      <w:r w:rsidRPr="00BB3890">
        <w:rPr>
          <w:rFonts w:ascii="Verdana" w:eastAsia="Times New Roman" w:hAnsi="Verdana" w:cs="Times New Roman"/>
          <w:color w:val="000000"/>
          <w:sz w:val="20"/>
        </w:rPr>
        <w:t> </w:t>
      </w:r>
      <w:proofErr w:type="spellStart"/>
      <w:r w:rsidRPr="00BB3890">
        <w:rPr>
          <w:rFonts w:ascii="Verdana" w:eastAsia="Times New Roman" w:hAnsi="Verdana" w:cs="Times New Roman"/>
          <w:color w:val="000000"/>
          <w:sz w:val="20"/>
        </w:rPr>
        <w:t>versionamiento</w:t>
      </w:r>
      <w:proofErr w:type="spellEnd"/>
      <w:r w:rsidRPr="00BB3890">
        <w:rPr>
          <w:rFonts w:ascii="Verdana" w:eastAsia="Times New Roman" w:hAnsi="Verdana" w:cs="Times New Roman"/>
          <w:color w:val="000000"/>
          <w:sz w:val="20"/>
        </w:rPr>
        <w:t> </w:t>
      </w:r>
      <w:r w:rsidRPr="00BB3890">
        <w:rPr>
          <w:rFonts w:ascii="Verdana" w:eastAsia="Times New Roman" w:hAnsi="Verdana" w:cs="Times New Roman"/>
          <w:color w:val="000000"/>
          <w:sz w:val="20"/>
          <w:szCs w:val="20"/>
        </w:rPr>
        <w:t>de</w:t>
      </w:r>
      <w:r w:rsidRPr="00BB3890">
        <w:rPr>
          <w:rFonts w:ascii="Verdana" w:eastAsia="Times New Roman" w:hAnsi="Verdana" w:cs="Times New Roman"/>
          <w:color w:val="000000"/>
          <w:sz w:val="20"/>
        </w:rPr>
        <w:t> código Subversión</w:t>
      </w:r>
      <w:r w:rsidRPr="00BB3890">
        <w:rPr>
          <w:rFonts w:ascii="Verdana" w:eastAsia="Times New Roman" w:hAnsi="Verdana" w:cs="Times New Roman"/>
          <w:color w:val="000000"/>
          <w:sz w:val="20"/>
          <w:szCs w:val="20"/>
        </w:rPr>
        <w:t>.</w:t>
      </w:r>
      <w:r w:rsidRPr="00BB3890">
        <w:rPr>
          <w:rFonts w:ascii="Verdana" w:eastAsia="Times New Roman" w:hAnsi="Verdana" w:cs="Times New Roman"/>
          <w:color w:val="000000"/>
          <w:sz w:val="20"/>
          <w:szCs w:val="20"/>
        </w:rPr>
        <w:br/>
        <w:t>La</w:t>
      </w:r>
      <w:r w:rsidRPr="00BB3890">
        <w:rPr>
          <w:rFonts w:ascii="Verdana" w:eastAsia="Times New Roman" w:hAnsi="Verdana" w:cs="Times New Roman"/>
          <w:color w:val="000000"/>
          <w:sz w:val="20"/>
        </w:rPr>
        <w:t> documentación </w:t>
      </w:r>
      <w:r w:rsidRPr="00BB3890">
        <w:rPr>
          <w:rFonts w:ascii="Verdana" w:eastAsia="Times New Roman" w:hAnsi="Verdana" w:cs="Times New Roman"/>
          <w:color w:val="000000"/>
          <w:sz w:val="20"/>
          <w:szCs w:val="20"/>
        </w:rPr>
        <w:t>del sistema, estará</w:t>
      </w:r>
      <w:r w:rsidRPr="00BB3890">
        <w:rPr>
          <w:rFonts w:ascii="Verdana" w:eastAsia="Times New Roman" w:hAnsi="Verdana" w:cs="Times New Roman"/>
          <w:color w:val="000000"/>
          <w:sz w:val="20"/>
        </w:rPr>
        <w:t> estrechamente </w:t>
      </w:r>
      <w:r w:rsidRPr="00BB3890">
        <w:rPr>
          <w:rFonts w:ascii="Verdana" w:eastAsia="Times New Roman" w:hAnsi="Verdana" w:cs="Times New Roman"/>
          <w:color w:val="000000"/>
          <w:sz w:val="20"/>
          <w:szCs w:val="20"/>
        </w:rPr>
        <w:t>ligada a las versiones estables que se incluyan en las</w:t>
      </w:r>
      <w:r w:rsidRPr="00BB3890">
        <w:rPr>
          <w:rFonts w:ascii="Verdana" w:eastAsia="Times New Roman" w:hAnsi="Verdana" w:cs="Times New Roman"/>
          <w:color w:val="000000"/>
          <w:sz w:val="20"/>
        </w:rPr>
        <w:t> actualizaciones</w:t>
      </w:r>
      <w:r w:rsidRPr="00BB3890">
        <w:rPr>
          <w:rFonts w:ascii="Verdana" w:eastAsia="Times New Roman" w:hAnsi="Verdana" w:cs="Times New Roman"/>
          <w:color w:val="000000"/>
          <w:sz w:val="20"/>
          <w:szCs w:val="20"/>
        </w:rPr>
        <w:t>. Dicha</w:t>
      </w:r>
      <w:r w:rsidRPr="00BB3890">
        <w:rPr>
          <w:rFonts w:ascii="Verdana" w:eastAsia="Times New Roman" w:hAnsi="Verdana" w:cs="Times New Roman"/>
          <w:color w:val="000000"/>
          <w:sz w:val="20"/>
        </w:rPr>
        <w:t> documentación </w:t>
      </w:r>
      <w:r w:rsidRPr="00BB3890">
        <w:rPr>
          <w:rFonts w:ascii="Verdana" w:eastAsia="Times New Roman" w:hAnsi="Verdana" w:cs="Times New Roman"/>
          <w:color w:val="000000"/>
          <w:sz w:val="20"/>
          <w:szCs w:val="20"/>
        </w:rPr>
        <w:t>de</w:t>
      </w:r>
      <w:r w:rsidRPr="00BB3890">
        <w:rPr>
          <w:rFonts w:ascii="Verdana" w:eastAsia="Times New Roman" w:hAnsi="Verdana" w:cs="Times New Roman"/>
          <w:color w:val="000000"/>
          <w:sz w:val="20"/>
        </w:rPr>
        <w:t> registrará </w:t>
      </w:r>
      <w:r w:rsidRPr="00BB3890">
        <w:rPr>
          <w:rFonts w:ascii="Verdana" w:eastAsia="Times New Roman" w:hAnsi="Verdana" w:cs="Times New Roman"/>
          <w:color w:val="000000"/>
          <w:sz w:val="20"/>
          <w:szCs w:val="20"/>
        </w:rPr>
        <w:t>mediante el uso del sistema</w:t>
      </w:r>
      <w:r w:rsidRPr="00BB3890">
        <w:rPr>
          <w:rFonts w:ascii="Verdana" w:eastAsia="Times New Roman" w:hAnsi="Verdana" w:cs="Times New Roman"/>
          <w:color w:val="000000"/>
          <w:sz w:val="20"/>
        </w:rPr>
        <w:t> </w:t>
      </w:r>
      <w:proofErr w:type="spellStart"/>
      <w:r w:rsidRPr="00BB3890">
        <w:rPr>
          <w:rFonts w:ascii="Verdana" w:eastAsia="Times New Roman" w:hAnsi="Verdana" w:cs="Times New Roman"/>
          <w:color w:val="000000"/>
          <w:sz w:val="20"/>
        </w:rPr>
        <w:t>Redmine</w:t>
      </w:r>
      <w:proofErr w:type="spellEnd"/>
      <w:r w:rsidRPr="00BB3890">
        <w:rPr>
          <w:rFonts w:ascii="Verdana" w:eastAsia="Times New Roman" w:hAnsi="Verdana" w:cs="Times New Roman"/>
          <w:color w:val="000000"/>
          <w:sz w:val="20"/>
        </w:rPr>
        <w:t> </w:t>
      </w:r>
      <w:r w:rsidRPr="00BB3890">
        <w:rPr>
          <w:rFonts w:ascii="Verdana" w:eastAsia="Times New Roman" w:hAnsi="Verdana" w:cs="Times New Roman"/>
          <w:color w:val="000000"/>
          <w:sz w:val="20"/>
          <w:szCs w:val="20"/>
        </w:rPr>
        <w:t>instalado en el</w:t>
      </w:r>
      <w:r w:rsidRPr="00BB3890">
        <w:rPr>
          <w:rFonts w:ascii="Verdana" w:eastAsia="Times New Roman" w:hAnsi="Verdana" w:cs="Times New Roman"/>
          <w:color w:val="000000"/>
          <w:sz w:val="20"/>
        </w:rPr>
        <w:t> VPS </w:t>
      </w:r>
      <w:r w:rsidRPr="00BB3890">
        <w:rPr>
          <w:rFonts w:ascii="Verdana" w:eastAsia="Times New Roman" w:hAnsi="Verdana" w:cs="Times New Roman"/>
          <w:color w:val="000000"/>
          <w:sz w:val="20"/>
          <w:szCs w:val="20"/>
        </w:rPr>
        <w:t>mediante las</w:t>
      </w:r>
      <w:r w:rsidRPr="00BB3890">
        <w:rPr>
          <w:rFonts w:ascii="Verdana" w:eastAsia="Times New Roman" w:hAnsi="Verdana" w:cs="Times New Roman"/>
          <w:color w:val="000000"/>
          <w:sz w:val="20"/>
        </w:rPr>
        <w:t> características </w:t>
      </w:r>
      <w:r w:rsidRPr="00BB3890">
        <w:rPr>
          <w:rFonts w:ascii="Verdana" w:eastAsia="Times New Roman" w:hAnsi="Verdana" w:cs="Times New Roman"/>
          <w:color w:val="000000"/>
          <w:sz w:val="20"/>
          <w:szCs w:val="20"/>
        </w:rPr>
        <w:t>de</w:t>
      </w:r>
      <w:r w:rsidRPr="00BB3890">
        <w:rPr>
          <w:rFonts w:ascii="Verdana" w:eastAsia="Times New Roman" w:hAnsi="Verdana" w:cs="Times New Roman"/>
          <w:color w:val="000000"/>
          <w:sz w:val="20"/>
        </w:rPr>
        <w:t> </w:t>
      </w:r>
      <w:proofErr w:type="spellStart"/>
      <w:r w:rsidRPr="00BB3890">
        <w:rPr>
          <w:rFonts w:ascii="Verdana" w:eastAsia="Times New Roman" w:hAnsi="Verdana" w:cs="Times New Roman"/>
          <w:color w:val="000000"/>
          <w:sz w:val="20"/>
        </w:rPr>
        <w:t>Features</w:t>
      </w:r>
      <w:proofErr w:type="spellEnd"/>
      <w:r w:rsidRPr="00BB3890">
        <w:rPr>
          <w:rFonts w:ascii="Verdana" w:eastAsia="Times New Roman" w:hAnsi="Verdana" w:cs="Times New Roman"/>
          <w:color w:val="000000"/>
          <w:sz w:val="20"/>
          <w:szCs w:val="20"/>
        </w:rPr>
        <w:t>.</w:t>
      </w:r>
      <w:r w:rsidRPr="00BB3890">
        <w:rPr>
          <w:rFonts w:ascii="Verdana" w:eastAsia="Times New Roman" w:hAnsi="Verdana" w:cs="Times New Roman"/>
          <w:color w:val="000000"/>
          <w:sz w:val="20"/>
        </w:rPr>
        <w:t> </w:t>
      </w:r>
      <w:proofErr w:type="spellStart"/>
      <w:r w:rsidRPr="00BB3890">
        <w:rPr>
          <w:rFonts w:ascii="Verdana" w:eastAsia="Times New Roman" w:hAnsi="Verdana" w:cs="Times New Roman"/>
          <w:color w:val="000000"/>
          <w:sz w:val="20"/>
        </w:rPr>
        <w:t>Redmine</w:t>
      </w:r>
      <w:proofErr w:type="spellEnd"/>
      <w:r w:rsidRPr="00BB3890">
        <w:rPr>
          <w:rFonts w:ascii="Verdana" w:eastAsia="Times New Roman" w:hAnsi="Verdana" w:cs="Times New Roman"/>
          <w:color w:val="000000"/>
          <w:sz w:val="20"/>
        </w:rPr>
        <w:t> </w:t>
      </w:r>
      <w:r w:rsidRPr="00BB3890">
        <w:rPr>
          <w:rFonts w:ascii="Verdana" w:eastAsia="Times New Roman" w:hAnsi="Verdana" w:cs="Times New Roman"/>
          <w:color w:val="000000"/>
          <w:sz w:val="20"/>
          <w:szCs w:val="20"/>
        </w:rPr>
        <w:t>es un sistema de</w:t>
      </w:r>
      <w:r w:rsidRPr="00BB3890">
        <w:rPr>
          <w:rFonts w:ascii="Verdana" w:eastAsia="Times New Roman" w:hAnsi="Verdana" w:cs="Times New Roman"/>
          <w:color w:val="000000"/>
          <w:sz w:val="20"/>
        </w:rPr>
        <w:t> tickets </w:t>
      </w:r>
      <w:r w:rsidRPr="00BB3890">
        <w:rPr>
          <w:rFonts w:ascii="Verdana" w:eastAsia="Times New Roman" w:hAnsi="Verdana" w:cs="Times New Roman"/>
          <w:color w:val="000000"/>
          <w:sz w:val="20"/>
          <w:szCs w:val="20"/>
        </w:rPr>
        <w:t>que</w:t>
      </w:r>
      <w:r w:rsidRPr="00BB3890">
        <w:rPr>
          <w:rFonts w:ascii="Verdana" w:eastAsia="Times New Roman" w:hAnsi="Verdana" w:cs="Times New Roman"/>
          <w:color w:val="000000"/>
          <w:sz w:val="20"/>
        </w:rPr>
        <w:t> ayudará </w:t>
      </w:r>
      <w:r w:rsidRPr="00BB3890">
        <w:rPr>
          <w:rFonts w:ascii="Verdana" w:eastAsia="Times New Roman" w:hAnsi="Verdana" w:cs="Times New Roman"/>
          <w:color w:val="000000"/>
          <w:sz w:val="20"/>
          <w:szCs w:val="20"/>
        </w:rPr>
        <w:t>a la</w:t>
      </w:r>
      <w:r w:rsidRPr="00BB3890">
        <w:rPr>
          <w:rFonts w:ascii="Verdana" w:eastAsia="Times New Roman" w:hAnsi="Verdana" w:cs="Times New Roman"/>
          <w:color w:val="000000"/>
          <w:sz w:val="20"/>
        </w:rPr>
        <w:t> organización </w:t>
      </w:r>
      <w:r w:rsidRPr="00BB3890">
        <w:rPr>
          <w:rFonts w:ascii="Verdana" w:eastAsia="Times New Roman" w:hAnsi="Verdana" w:cs="Times New Roman"/>
          <w:color w:val="000000"/>
          <w:sz w:val="20"/>
          <w:szCs w:val="20"/>
        </w:rPr>
        <w:t>del proyecto.</w:t>
      </w:r>
    </w:p>
    <w:p w:rsidR="0050695F" w:rsidRPr="00BB3890" w:rsidRDefault="0050695F" w:rsidP="0050695F">
      <w:pPr>
        <w:shd w:val="clear" w:color="auto" w:fill="FFFFFF"/>
        <w:spacing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La primera versión del sistema se llamará</w:t>
      </w:r>
      <w:r w:rsidRPr="00BB3890">
        <w:rPr>
          <w:rFonts w:ascii="Verdana" w:eastAsia="Times New Roman" w:hAnsi="Verdana" w:cs="Times New Roman"/>
          <w:color w:val="000000"/>
          <w:sz w:val="20"/>
        </w:rPr>
        <w:t> SICEMED </w:t>
      </w:r>
      <w:r w:rsidRPr="00BB3890">
        <w:rPr>
          <w:rFonts w:ascii="Verdana" w:eastAsia="Times New Roman" w:hAnsi="Verdana" w:cs="Times New Roman"/>
          <w:color w:val="000000"/>
          <w:sz w:val="20"/>
          <w:szCs w:val="20"/>
        </w:rPr>
        <w:t>1.0.</w:t>
      </w:r>
    </w:p>
    <w:p w:rsidR="0050695F" w:rsidRPr="00BB3890" w:rsidRDefault="0050695F" w:rsidP="0050695F">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Los pequeños cambios en</w:t>
      </w:r>
      <w:r w:rsidRPr="00BB3890">
        <w:rPr>
          <w:rFonts w:ascii="Verdana" w:eastAsia="Times New Roman" w:hAnsi="Verdana" w:cs="Times New Roman"/>
          <w:color w:val="000000"/>
          <w:sz w:val="20"/>
        </w:rPr>
        <w:t> performance </w:t>
      </w:r>
      <w:r w:rsidRPr="00BB3890">
        <w:rPr>
          <w:rFonts w:ascii="Verdana" w:eastAsia="Times New Roman" w:hAnsi="Verdana" w:cs="Times New Roman"/>
          <w:color w:val="000000"/>
          <w:sz w:val="20"/>
          <w:szCs w:val="20"/>
        </w:rPr>
        <w:t>o corrección de errores no detectados en la fase de prueba se</w:t>
      </w:r>
      <w:r w:rsidRPr="00BB3890">
        <w:rPr>
          <w:rFonts w:ascii="Verdana" w:eastAsia="Times New Roman" w:hAnsi="Verdana" w:cs="Times New Roman"/>
          <w:color w:val="000000"/>
          <w:sz w:val="20"/>
        </w:rPr>
        <w:t> documentarán</w:t>
      </w:r>
      <w:r w:rsidRPr="00BB3890">
        <w:rPr>
          <w:rFonts w:ascii="Verdana" w:eastAsia="Times New Roman" w:hAnsi="Verdana" w:cs="Times New Roman"/>
          <w:color w:val="000000"/>
          <w:sz w:val="20"/>
          <w:szCs w:val="20"/>
        </w:rPr>
        <w:t>, bajo el tipo de</w:t>
      </w:r>
      <w:r w:rsidRPr="00BB3890">
        <w:rPr>
          <w:rFonts w:ascii="Verdana" w:eastAsia="Times New Roman" w:hAnsi="Verdana" w:cs="Times New Roman"/>
          <w:color w:val="000000"/>
          <w:sz w:val="20"/>
        </w:rPr>
        <w:t> ticket Bug </w:t>
      </w:r>
      <w:r w:rsidRPr="00BB3890">
        <w:rPr>
          <w:rFonts w:ascii="Verdana" w:eastAsia="Times New Roman" w:hAnsi="Verdana" w:cs="Times New Roman"/>
          <w:color w:val="000000"/>
          <w:sz w:val="20"/>
          <w:szCs w:val="20"/>
        </w:rPr>
        <w:t>que</w:t>
      </w:r>
      <w:r w:rsidRPr="00BB3890">
        <w:rPr>
          <w:rFonts w:ascii="Verdana" w:eastAsia="Times New Roman" w:hAnsi="Verdana" w:cs="Times New Roman"/>
          <w:color w:val="000000"/>
          <w:sz w:val="20"/>
        </w:rPr>
        <w:t> tendrá </w:t>
      </w:r>
      <w:r w:rsidRPr="00BB3890">
        <w:rPr>
          <w:rFonts w:ascii="Verdana" w:eastAsia="Times New Roman" w:hAnsi="Verdana" w:cs="Times New Roman"/>
          <w:color w:val="000000"/>
          <w:sz w:val="20"/>
          <w:szCs w:val="20"/>
        </w:rPr>
        <w:t>un</w:t>
      </w:r>
      <w:r w:rsidRPr="00BB3890">
        <w:rPr>
          <w:rFonts w:ascii="Verdana" w:eastAsia="Times New Roman" w:hAnsi="Verdana" w:cs="Times New Roman"/>
          <w:color w:val="000000"/>
          <w:sz w:val="20"/>
        </w:rPr>
        <w:t> número único </w:t>
      </w:r>
      <w:r w:rsidRPr="00BB3890">
        <w:rPr>
          <w:rFonts w:ascii="Verdana" w:eastAsia="Times New Roman" w:hAnsi="Verdana" w:cs="Times New Roman"/>
          <w:color w:val="000000"/>
          <w:sz w:val="20"/>
          <w:szCs w:val="20"/>
        </w:rPr>
        <w:t>que se</w:t>
      </w:r>
      <w:r w:rsidRPr="00BB3890">
        <w:rPr>
          <w:rFonts w:ascii="Verdana" w:eastAsia="Times New Roman" w:hAnsi="Verdana" w:cs="Times New Roman"/>
          <w:color w:val="000000"/>
          <w:sz w:val="20"/>
        </w:rPr>
        <w:t> referenciará </w:t>
      </w:r>
      <w:r w:rsidRPr="00BB3890">
        <w:rPr>
          <w:rFonts w:ascii="Verdana" w:eastAsia="Times New Roman" w:hAnsi="Verdana" w:cs="Times New Roman"/>
          <w:color w:val="000000"/>
          <w:sz w:val="20"/>
          <w:szCs w:val="20"/>
        </w:rPr>
        <w:t>en los comentarios de</w:t>
      </w:r>
      <w:r w:rsidRPr="00BB3890">
        <w:rPr>
          <w:rFonts w:ascii="Verdana" w:eastAsia="Times New Roman" w:hAnsi="Verdana" w:cs="Times New Roman"/>
          <w:color w:val="000000"/>
          <w:sz w:val="20"/>
        </w:rPr>
        <w:t> </w:t>
      </w:r>
      <w:proofErr w:type="spellStart"/>
      <w:r w:rsidRPr="00BB3890">
        <w:rPr>
          <w:rFonts w:ascii="Verdana" w:eastAsia="Times New Roman" w:hAnsi="Verdana" w:cs="Times New Roman"/>
          <w:color w:val="000000"/>
          <w:sz w:val="20"/>
        </w:rPr>
        <w:t>commit</w:t>
      </w:r>
      <w:proofErr w:type="spellEnd"/>
      <w:r w:rsidRPr="00BB3890">
        <w:rPr>
          <w:rFonts w:ascii="Verdana" w:eastAsia="Times New Roman" w:hAnsi="Verdana" w:cs="Times New Roman"/>
          <w:color w:val="000000"/>
          <w:sz w:val="20"/>
        </w:rPr>
        <w:t> </w:t>
      </w:r>
      <w:r w:rsidRPr="00BB3890">
        <w:rPr>
          <w:rFonts w:ascii="Verdana" w:eastAsia="Times New Roman" w:hAnsi="Verdana" w:cs="Times New Roman"/>
          <w:color w:val="000000"/>
          <w:sz w:val="20"/>
          <w:szCs w:val="20"/>
        </w:rPr>
        <w:t>ingresados al sistema de</w:t>
      </w:r>
      <w:r w:rsidRPr="00BB3890">
        <w:rPr>
          <w:rFonts w:ascii="Verdana" w:eastAsia="Times New Roman" w:hAnsi="Verdana" w:cs="Times New Roman"/>
          <w:color w:val="000000"/>
          <w:sz w:val="20"/>
        </w:rPr>
        <w:t> versionado</w:t>
      </w:r>
      <w:r w:rsidRPr="00BB3890">
        <w:rPr>
          <w:rFonts w:ascii="Verdana" w:eastAsia="Times New Roman" w:hAnsi="Verdana" w:cs="Times New Roman"/>
          <w:color w:val="000000"/>
          <w:sz w:val="20"/>
          <w:szCs w:val="20"/>
        </w:rPr>
        <w:t>, generando de esta forma una</w:t>
      </w:r>
      <w:r w:rsidRPr="00BB3890">
        <w:rPr>
          <w:rFonts w:ascii="Verdana" w:eastAsia="Times New Roman" w:hAnsi="Verdana" w:cs="Times New Roman"/>
          <w:color w:val="000000"/>
          <w:sz w:val="20"/>
        </w:rPr>
        <w:t> trazabilidad </w:t>
      </w:r>
      <w:r w:rsidRPr="00BB3890">
        <w:rPr>
          <w:rFonts w:ascii="Verdana" w:eastAsia="Times New Roman" w:hAnsi="Verdana" w:cs="Times New Roman"/>
          <w:color w:val="000000"/>
          <w:sz w:val="20"/>
          <w:szCs w:val="20"/>
        </w:rPr>
        <w:t>de</w:t>
      </w:r>
      <w:r w:rsidRPr="00BB3890">
        <w:rPr>
          <w:rFonts w:ascii="Verdana" w:eastAsia="Times New Roman" w:hAnsi="Verdana" w:cs="Times New Roman"/>
          <w:color w:val="000000"/>
          <w:sz w:val="20"/>
        </w:rPr>
        <w:t> requerimientos</w:t>
      </w:r>
      <w:r w:rsidRPr="00BB3890">
        <w:rPr>
          <w:rFonts w:ascii="Verdana" w:eastAsia="Times New Roman" w:hAnsi="Verdana" w:cs="Times New Roman"/>
          <w:color w:val="000000"/>
          <w:sz w:val="20"/>
          <w:szCs w:val="20"/>
        </w:rPr>
        <w:t>/</w:t>
      </w:r>
      <w:r w:rsidRPr="00BB3890">
        <w:rPr>
          <w:rFonts w:ascii="Verdana" w:eastAsia="Times New Roman" w:hAnsi="Verdana" w:cs="Times New Roman"/>
          <w:color w:val="000000"/>
          <w:sz w:val="20"/>
        </w:rPr>
        <w:t>bugs </w:t>
      </w:r>
      <w:r w:rsidRPr="00BB3890">
        <w:rPr>
          <w:rFonts w:ascii="Verdana" w:eastAsia="Times New Roman" w:hAnsi="Verdana" w:cs="Times New Roman"/>
          <w:color w:val="000000"/>
          <w:sz w:val="20"/>
          <w:szCs w:val="20"/>
        </w:rPr>
        <w:t>y versiones de</w:t>
      </w:r>
      <w:r w:rsidRPr="00BB3890">
        <w:rPr>
          <w:rFonts w:ascii="Verdana" w:eastAsia="Times New Roman" w:hAnsi="Verdana" w:cs="Times New Roman"/>
          <w:color w:val="000000"/>
          <w:sz w:val="20"/>
        </w:rPr>
        <w:t> código </w:t>
      </w:r>
      <w:r w:rsidRPr="00BB3890">
        <w:rPr>
          <w:rFonts w:ascii="Verdana" w:eastAsia="Times New Roman" w:hAnsi="Verdana" w:cs="Times New Roman"/>
          <w:color w:val="000000"/>
          <w:sz w:val="20"/>
          <w:szCs w:val="20"/>
        </w:rPr>
        <w:t>fuente. Al completarse un conjunto de</w:t>
      </w:r>
      <w:r w:rsidRPr="00BB3890">
        <w:rPr>
          <w:rFonts w:ascii="Verdana" w:eastAsia="Times New Roman" w:hAnsi="Verdana" w:cs="Times New Roman"/>
          <w:color w:val="000000"/>
          <w:sz w:val="20"/>
        </w:rPr>
        <w:t> bugs significativos </w:t>
      </w:r>
      <w:r w:rsidRPr="00BB3890">
        <w:rPr>
          <w:rFonts w:ascii="Verdana" w:eastAsia="Times New Roman" w:hAnsi="Verdana" w:cs="Times New Roman"/>
          <w:color w:val="000000"/>
          <w:sz w:val="20"/>
          <w:szCs w:val="20"/>
        </w:rPr>
        <w:t>se</w:t>
      </w:r>
      <w:r w:rsidRPr="00BB3890">
        <w:rPr>
          <w:rFonts w:ascii="Verdana" w:eastAsia="Times New Roman" w:hAnsi="Verdana" w:cs="Times New Roman"/>
          <w:color w:val="000000"/>
          <w:sz w:val="20"/>
        </w:rPr>
        <w:t> dará </w:t>
      </w:r>
      <w:r w:rsidRPr="00BB3890">
        <w:rPr>
          <w:rFonts w:ascii="Verdana" w:eastAsia="Times New Roman" w:hAnsi="Verdana" w:cs="Times New Roman"/>
          <w:color w:val="000000"/>
          <w:sz w:val="20"/>
          <w:szCs w:val="20"/>
        </w:rPr>
        <w:t xml:space="preserve">nacimiento a las versiones 1.2, 1.2, etc... </w:t>
      </w:r>
      <w:proofErr w:type="gramStart"/>
      <w:r w:rsidRPr="00BB3890">
        <w:rPr>
          <w:rFonts w:ascii="Verdana" w:eastAsia="Times New Roman" w:hAnsi="Verdana" w:cs="Times New Roman"/>
          <w:color w:val="000000"/>
          <w:sz w:val="20"/>
          <w:szCs w:val="20"/>
        </w:rPr>
        <w:t>que</w:t>
      </w:r>
      <w:proofErr w:type="gramEnd"/>
      <w:r w:rsidRPr="00BB3890">
        <w:rPr>
          <w:rFonts w:ascii="Verdana" w:eastAsia="Times New Roman" w:hAnsi="Verdana" w:cs="Times New Roman"/>
          <w:color w:val="000000"/>
          <w:sz w:val="20"/>
        </w:rPr>
        <w:t> serán </w:t>
      </w:r>
      <w:r w:rsidRPr="00BB3890">
        <w:rPr>
          <w:rFonts w:ascii="Verdana" w:eastAsia="Times New Roman" w:hAnsi="Verdana" w:cs="Times New Roman"/>
          <w:color w:val="000000"/>
          <w:sz w:val="20"/>
          <w:szCs w:val="20"/>
        </w:rPr>
        <w:t>desplegadas en el servidor.</w:t>
      </w:r>
    </w:p>
    <w:p w:rsidR="0050695F" w:rsidRPr="00BB3890" w:rsidRDefault="0050695F" w:rsidP="0050695F">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br/>
        <w:t>Los cambios</w:t>
      </w:r>
      <w:r w:rsidRPr="00BB3890">
        <w:rPr>
          <w:rFonts w:ascii="Verdana" w:eastAsia="Times New Roman" w:hAnsi="Verdana" w:cs="Times New Roman"/>
          <w:color w:val="000000"/>
          <w:sz w:val="20"/>
        </w:rPr>
        <w:t> significativos </w:t>
      </w:r>
      <w:r w:rsidRPr="00BB3890">
        <w:rPr>
          <w:rFonts w:ascii="Verdana" w:eastAsia="Times New Roman" w:hAnsi="Verdana" w:cs="Times New Roman"/>
          <w:color w:val="000000"/>
          <w:sz w:val="20"/>
          <w:szCs w:val="20"/>
        </w:rPr>
        <w:t>al sistema, en cuanto a</w:t>
      </w:r>
      <w:r w:rsidRPr="00BB3890">
        <w:rPr>
          <w:rFonts w:ascii="Verdana" w:eastAsia="Times New Roman" w:hAnsi="Verdana" w:cs="Times New Roman"/>
          <w:color w:val="000000"/>
          <w:sz w:val="20"/>
        </w:rPr>
        <w:t> regulaciones</w:t>
      </w:r>
      <w:r w:rsidRPr="00BB3890">
        <w:rPr>
          <w:rFonts w:ascii="Verdana" w:eastAsia="Times New Roman" w:hAnsi="Verdana" w:cs="Times New Roman"/>
          <w:color w:val="000000"/>
          <w:sz w:val="20"/>
          <w:szCs w:val="20"/>
        </w:rPr>
        <w:t>, cambios en los procesos externos del entorno de negocios, serán</w:t>
      </w:r>
      <w:r w:rsidRPr="00BB3890">
        <w:rPr>
          <w:rFonts w:ascii="Verdana" w:eastAsia="Times New Roman" w:hAnsi="Verdana" w:cs="Times New Roman"/>
          <w:color w:val="000000"/>
          <w:sz w:val="20"/>
        </w:rPr>
        <w:t> documentados </w:t>
      </w:r>
      <w:r w:rsidRPr="00BB3890">
        <w:rPr>
          <w:rFonts w:ascii="Verdana" w:eastAsia="Times New Roman" w:hAnsi="Verdana" w:cs="Times New Roman"/>
          <w:color w:val="000000"/>
          <w:sz w:val="20"/>
          <w:szCs w:val="20"/>
        </w:rPr>
        <w:t>en el sistema como</w:t>
      </w:r>
      <w:r w:rsidRPr="00BB3890">
        <w:rPr>
          <w:rFonts w:ascii="Verdana" w:eastAsia="Times New Roman" w:hAnsi="Verdana" w:cs="Times New Roman"/>
          <w:color w:val="000000"/>
          <w:sz w:val="20"/>
        </w:rPr>
        <w:t> </w:t>
      </w:r>
      <w:proofErr w:type="spellStart"/>
      <w:r w:rsidRPr="00BB3890">
        <w:rPr>
          <w:rFonts w:ascii="Verdana" w:eastAsia="Times New Roman" w:hAnsi="Verdana" w:cs="Times New Roman"/>
          <w:color w:val="000000"/>
          <w:sz w:val="20"/>
        </w:rPr>
        <w:t>Features</w:t>
      </w:r>
      <w:proofErr w:type="spellEnd"/>
      <w:r w:rsidRPr="00BB3890">
        <w:rPr>
          <w:rFonts w:ascii="Verdana" w:eastAsia="Times New Roman" w:hAnsi="Verdana" w:cs="Times New Roman"/>
          <w:color w:val="000000"/>
          <w:sz w:val="20"/>
          <w:szCs w:val="20"/>
        </w:rPr>
        <w:t>. Una vez que el</w:t>
      </w:r>
      <w:r w:rsidRPr="00BB3890">
        <w:rPr>
          <w:rFonts w:ascii="Verdana" w:eastAsia="Times New Roman" w:hAnsi="Verdana" w:cs="Times New Roman"/>
          <w:color w:val="000000"/>
          <w:sz w:val="20"/>
        </w:rPr>
        <w:t> Project manager </w:t>
      </w:r>
      <w:r w:rsidRPr="00BB3890">
        <w:rPr>
          <w:rFonts w:ascii="Verdana" w:eastAsia="Times New Roman" w:hAnsi="Verdana" w:cs="Times New Roman"/>
          <w:color w:val="000000"/>
          <w:sz w:val="20"/>
          <w:szCs w:val="20"/>
        </w:rPr>
        <w:t>considere necesario que un grupo de</w:t>
      </w:r>
      <w:r w:rsidRPr="00BB3890">
        <w:rPr>
          <w:rFonts w:ascii="Verdana" w:eastAsia="Times New Roman" w:hAnsi="Verdana" w:cs="Times New Roman"/>
          <w:color w:val="000000"/>
          <w:sz w:val="20"/>
        </w:rPr>
        <w:t> </w:t>
      </w:r>
      <w:proofErr w:type="spellStart"/>
      <w:r w:rsidRPr="00BB3890">
        <w:rPr>
          <w:rFonts w:ascii="Verdana" w:eastAsia="Times New Roman" w:hAnsi="Verdana" w:cs="Times New Roman"/>
          <w:color w:val="000000"/>
          <w:sz w:val="20"/>
        </w:rPr>
        <w:t>features</w:t>
      </w:r>
      <w:proofErr w:type="spellEnd"/>
      <w:r w:rsidRPr="00BB3890">
        <w:rPr>
          <w:rFonts w:ascii="Verdana" w:eastAsia="Times New Roman" w:hAnsi="Verdana" w:cs="Times New Roman"/>
          <w:color w:val="000000"/>
          <w:sz w:val="20"/>
        </w:rPr>
        <w:t> </w:t>
      </w:r>
      <w:r w:rsidRPr="00BB3890">
        <w:rPr>
          <w:rFonts w:ascii="Verdana" w:eastAsia="Times New Roman" w:hAnsi="Verdana" w:cs="Times New Roman"/>
          <w:color w:val="000000"/>
          <w:sz w:val="20"/>
          <w:szCs w:val="20"/>
        </w:rPr>
        <w:t>es</w:t>
      </w:r>
      <w:r w:rsidRPr="00BB3890">
        <w:rPr>
          <w:rFonts w:ascii="Verdana" w:eastAsia="Times New Roman" w:hAnsi="Verdana" w:cs="Times New Roman"/>
          <w:color w:val="000000"/>
          <w:sz w:val="20"/>
        </w:rPr>
        <w:t> significativo </w:t>
      </w:r>
      <w:r w:rsidRPr="00BB3890">
        <w:rPr>
          <w:rFonts w:ascii="Verdana" w:eastAsia="Times New Roman" w:hAnsi="Verdana" w:cs="Times New Roman"/>
          <w:color w:val="000000"/>
          <w:sz w:val="20"/>
          <w:szCs w:val="20"/>
        </w:rPr>
        <w:t>los</w:t>
      </w:r>
      <w:r w:rsidRPr="00BB3890">
        <w:rPr>
          <w:rFonts w:ascii="Verdana" w:eastAsia="Times New Roman" w:hAnsi="Verdana" w:cs="Times New Roman"/>
          <w:color w:val="000000"/>
          <w:sz w:val="20"/>
        </w:rPr>
        <w:t> agrupará </w:t>
      </w:r>
      <w:r w:rsidRPr="00BB3890">
        <w:rPr>
          <w:rFonts w:ascii="Verdana" w:eastAsia="Times New Roman" w:hAnsi="Verdana" w:cs="Times New Roman"/>
          <w:color w:val="000000"/>
          <w:sz w:val="20"/>
          <w:szCs w:val="20"/>
        </w:rPr>
        <w:t>en una nueva</w:t>
      </w:r>
      <w:r w:rsidRPr="00BB3890">
        <w:rPr>
          <w:rFonts w:ascii="Verdana" w:eastAsia="Times New Roman" w:hAnsi="Verdana" w:cs="Times New Roman"/>
          <w:color w:val="000000"/>
          <w:sz w:val="20"/>
        </w:rPr>
        <w:t> versión </w:t>
      </w:r>
      <w:r w:rsidRPr="00BB3890">
        <w:rPr>
          <w:rFonts w:ascii="Verdana" w:eastAsia="Times New Roman" w:hAnsi="Verdana" w:cs="Times New Roman"/>
          <w:color w:val="000000"/>
          <w:sz w:val="20"/>
          <w:szCs w:val="20"/>
        </w:rPr>
        <w:t xml:space="preserve">y </w:t>
      </w:r>
      <w:r w:rsidRPr="00BB3890">
        <w:rPr>
          <w:rFonts w:ascii="Verdana" w:eastAsia="Times New Roman" w:hAnsi="Verdana" w:cs="Times New Roman"/>
          <w:color w:val="000000"/>
          <w:sz w:val="20"/>
          <w:szCs w:val="20"/>
        </w:rPr>
        <w:lastRenderedPageBreak/>
        <w:t>los</w:t>
      </w:r>
      <w:r w:rsidRPr="00BB3890">
        <w:rPr>
          <w:rFonts w:ascii="Verdana" w:eastAsia="Times New Roman" w:hAnsi="Verdana" w:cs="Times New Roman"/>
          <w:color w:val="000000"/>
          <w:sz w:val="20"/>
        </w:rPr>
        <w:t> asignará </w:t>
      </w:r>
      <w:r w:rsidRPr="00BB3890">
        <w:rPr>
          <w:rFonts w:ascii="Verdana" w:eastAsia="Times New Roman" w:hAnsi="Verdana" w:cs="Times New Roman"/>
          <w:color w:val="000000"/>
          <w:sz w:val="20"/>
          <w:szCs w:val="20"/>
        </w:rPr>
        <w:t>a</w:t>
      </w:r>
      <w:r w:rsidRPr="00BB3890">
        <w:rPr>
          <w:rFonts w:ascii="Verdana" w:eastAsia="Times New Roman" w:hAnsi="Verdana" w:cs="Times New Roman"/>
          <w:color w:val="000000"/>
          <w:sz w:val="20"/>
        </w:rPr>
        <w:t> desarrolladores</w:t>
      </w:r>
      <w:r w:rsidRPr="00BB3890">
        <w:rPr>
          <w:rFonts w:ascii="Verdana" w:eastAsia="Times New Roman" w:hAnsi="Verdana" w:cs="Times New Roman"/>
          <w:color w:val="000000"/>
          <w:sz w:val="20"/>
          <w:szCs w:val="20"/>
        </w:rPr>
        <w:t>, esto</w:t>
      </w:r>
      <w:r w:rsidRPr="00BB3890">
        <w:rPr>
          <w:rFonts w:ascii="Verdana" w:eastAsia="Times New Roman" w:hAnsi="Verdana" w:cs="Times New Roman"/>
          <w:color w:val="000000"/>
          <w:sz w:val="20"/>
        </w:rPr>
        <w:t> dará origen </w:t>
      </w:r>
      <w:r w:rsidRPr="00BB3890">
        <w:rPr>
          <w:rFonts w:ascii="Verdana" w:eastAsia="Times New Roman" w:hAnsi="Verdana" w:cs="Times New Roman"/>
          <w:color w:val="000000"/>
          <w:sz w:val="20"/>
          <w:szCs w:val="20"/>
        </w:rPr>
        <w:t>al as versiones 2.0, 3.0, etc. Una vez completados dichos</w:t>
      </w:r>
      <w:r w:rsidRPr="00BB3890">
        <w:rPr>
          <w:rFonts w:ascii="Verdana" w:eastAsia="Times New Roman" w:hAnsi="Verdana" w:cs="Times New Roman"/>
          <w:color w:val="000000"/>
          <w:sz w:val="20"/>
        </w:rPr>
        <w:t> tickets </w:t>
      </w:r>
      <w:r w:rsidRPr="00BB3890">
        <w:rPr>
          <w:rFonts w:ascii="Verdana" w:eastAsia="Times New Roman" w:hAnsi="Verdana" w:cs="Times New Roman"/>
          <w:color w:val="000000"/>
          <w:sz w:val="20"/>
          <w:szCs w:val="20"/>
        </w:rPr>
        <w:t>se</w:t>
      </w:r>
      <w:r w:rsidRPr="00BB3890">
        <w:rPr>
          <w:rFonts w:ascii="Verdana" w:eastAsia="Times New Roman" w:hAnsi="Verdana" w:cs="Times New Roman"/>
          <w:color w:val="000000"/>
          <w:sz w:val="20"/>
        </w:rPr>
        <w:t> desplegará </w:t>
      </w:r>
      <w:r w:rsidRPr="00BB3890">
        <w:rPr>
          <w:rFonts w:ascii="Verdana" w:eastAsia="Times New Roman" w:hAnsi="Verdana" w:cs="Times New Roman"/>
          <w:color w:val="000000"/>
          <w:sz w:val="20"/>
          <w:szCs w:val="20"/>
        </w:rPr>
        <w:t>la nueva</w:t>
      </w:r>
      <w:r w:rsidRPr="00BB3890">
        <w:rPr>
          <w:rFonts w:ascii="Verdana" w:eastAsia="Times New Roman" w:hAnsi="Verdana" w:cs="Times New Roman"/>
          <w:color w:val="000000"/>
          <w:sz w:val="20"/>
        </w:rPr>
        <w:t> versión </w:t>
      </w:r>
      <w:r w:rsidRPr="00BB3890">
        <w:rPr>
          <w:rFonts w:ascii="Verdana" w:eastAsia="Times New Roman" w:hAnsi="Verdana" w:cs="Times New Roman"/>
          <w:color w:val="000000"/>
          <w:sz w:val="20"/>
          <w:szCs w:val="20"/>
        </w:rPr>
        <w:t>en el servidor.</w:t>
      </w:r>
    </w:p>
    <w:p w:rsidR="0050695F" w:rsidRPr="00BB3890" w:rsidRDefault="0050695F" w:rsidP="0050695F">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br/>
      </w:r>
      <w:r w:rsidRPr="00BB3890">
        <w:rPr>
          <w:rFonts w:ascii="Verdana" w:eastAsia="Times New Roman" w:hAnsi="Verdana" w:cs="Times New Roman"/>
          <w:color w:val="000000"/>
          <w:sz w:val="20"/>
        </w:rPr>
        <w:t>SICEMED </w:t>
      </w:r>
      <w:r w:rsidRPr="00BB3890">
        <w:rPr>
          <w:rFonts w:ascii="Verdana" w:eastAsia="Times New Roman" w:hAnsi="Verdana" w:cs="Times New Roman"/>
          <w:color w:val="000000"/>
          <w:sz w:val="20"/>
          <w:szCs w:val="20"/>
        </w:rPr>
        <w:t>será instalado en nuevos servidores</w:t>
      </w:r>
      <w:r w:rsidRPr="00BB3890">
        <w:rPr>
          <w:rFonts w:ascii="Verdana" w:eastAsia="Times New Roman" w:hAnsi="Verdana" w:cs="Times New Roman"/>
          <w:color w:val="000000"/>
          <w:sz w:val="20"/>
        </w:rPr>
        <w:t> VPS </w:t>
      </w:r>
      <w:r w:rsidRPr="00BB3890">
        <w:rPr>
          <w:rFonts w:ascii="Verdana" w:eastAsia="Times New Roman" w:hAnsi="Verdana" w:cs="Times New Roman"/>
          <w:color w:val="000000"/>
          <w:sz w:val="20"/>
          <w:szCs w:val="20"/>
        </w:rPr>
        <w:t>que se contrataran al proveedor de</w:t>
      </w:r>
      <w:r w:rsidRPr="00BB3890">
        <w:rPr>
          <w:rFonts w:ascii="Verdana" w:eastAsia="Times New Roman" w:hAnsi="Verdana" w:cs="Times New Roman"/>
          <w:color w:val="000000"/>
          <w:sz w:val="20"/>
        </w:rPr>
        <w:t> </w:t>
      </w:r>
      <w:proofErr w:type="spellStart"/>
      <w:r w:rsidRPr="00BB3890">
        <w:rPr>
          <w:rFonts w:ascii="Verdana" w:eastAsia="Times New Roman" w:hAnsi="Verdana" w:cs="Times New Roman"/>
          <w:color w:val="000000"/>
          <w:sz w:val="20"/>
        </w:rPr>
        <w:t>hosting</w:t>
      </w:r>
      <w:proofErr w:type="spellEnd"/>
      <w:r w:rsidRPr="00BB3890">
        <w:rPr>
          <w:rFonts w:ascii="Verdana" w:eastAsia="Times New Roman" w:hAnsi="Verdana" w:cs="Times New Roman"/>
          <w:color w:val="000000"/>
          <w:sz w:val="20"/>
          <w:szCs w:val="20"/>
        </w:rPr>
        <w:t>. Dicho contrato</w:t>
      </w:r>
      <w:r w:rsidRPr="00BB3890">
        <w:rPr>
          <w:rFonts w:ascii="Verdana" w:eastAsia="Times New Roman" w:hAnsi="Verdana" w:cs="Times New Roman"/>
          <w:color w:val="000000"/>
          <w:sz w:val="20"/>
        </w:rPr>
        <w:t> será </w:t>
      </w:r>
      <w:r w:rsidRPr="00BB3890">
        <w:rPr>
          <w:rFonts w:ascii="Verdana" w:eastAsia="Times New Roman" w:hAnsi="Verdana" w:cs="Times New Roman"/>
          <w:color w:val="000000"/>
          <w:sz w:val="20"/>
          <w:szCs w:val="20"/>
        </w:rPr>
        <w:t>entre la empresa de</w:t>
      </w:r>
      <w:r w:rsidRPr="00BB3890">
        <w:rPr>
          <w:rFonts w:ascii="Verdana" w:eastAsia="Times New Roman" w:hAnsi="Verdana" w:cs="Times New Roman"/>
          <w:color w:val="000000"/>
          <w:sz w:val="20"/>
        </w:rPr>
        <w:t> </w:t>
      </w:r>
      <w:proofErr w:type="spellStart"/>
      <w:r w:rsidRPr="00BB3890">
        <w:rPr>
          <w:rFonts w:ascii="Verdana" w:eastAsia="Times New Roman" w:hAnsi="Verdana" w:cs="Times New Roman"/>
          <w:color w:val="000000"/>
          <w:sz w:val="20"/>
        </w:rPr>
        <w:t>Hosting</w:t>
      </w:r>
      <w:proofErr w:type="spellEnd"/>
      <w:r w:rsidRPr="00BB3890">
        <w:rPr>
          <w:rFonts w:ascii="Verdana" w:eastAsia="Times New Roman" w:hAnsi="Verdana" w:cs="Times New Roman"/>
          <w:color w:val="000000"/>
          <w:sz w:val="20"/>
        </w:rPr>
        <w:t> </w:t>
      </w:r>
      <w:r w:rsidRPr="00BB3890">
        <w:rPr>
          <w:rFonts w:ascii="Verdana" w:eastAsia="Times New Roman" w:hAnsi="Verdana" w:cs="Times New Roman"/>
          <w:color w:val="000000"/>
          <w:sz w:val="20"/>
          <w:szCs w:val="20"/>
        </w:rPr>
        <w:t>y la</w:t>
      </w:r>
      <w:r w:rsidRPr="00BB3890">
        <w:rPr>
          <w:rFonts w:ascii="Verdana" w:eastAsia="Times New Roman" w:hAnsi="Verdana" w:cs="Times New Roman"/>
          <w:color w:val="000000"/>
          <w:sz w:val="20"/>
        </w:rPr>
        <w:t> clínica Vélez Sarsfield</w:t>
      </w:r>
      <w:r w:rsidRPr="00BB3890">
        <w:rPr>
          <w:rFonts w:ascii="Verdana" w:eastAsia="Times New Roman" w:hAnsi="Verdana" w:cs="Times New Roman"/>
          <w:color w:val="000000"/>
          <w:sz w:val="20"/>
          <w:szCs w:val="20"/>
        </w:rPr>
        <w:t>, sin</w:t>
      </w:r>
      <w:r w:rsidRPr="00BB3890">
        <w:rPr>
          <w:rFonts w:ascii="Verdana" w:eastAsia="Times New Roman" w:hAnsi="Verdana" w:cs="Times New Roman"/>
          <w:color w:val="000000"/>
          <w:sz w:val="20"/>
        </w:rPr>
        <w:t> intermediarios</w:t>
      </w:r>
      <w:r w:rsidRPr="00BB3890">
        <w:rPr>
          <w:rFonts w:ascii="Verdana" w:eastAsia="Times New Roman" w:hAnsi="Verdana" w:cs="Times New Roman"/>
          <w:color w:val="000000"/>
          <w:sz w:val="20"/>
          <w:szCs w:val="20"/>
        </w:rPr>
        <w:t>.</w:t>
      </w:r>
    </w:p>
    <w:p w:rsidR="0050695F" w:rsidRPr="00BB3890" w:rsidRDefault="0050695F" w:rsidP="0050695F">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br/>
        <w:t>El código fuente de</w:t>
      </w:r>
      <w:r w:rsidRPr="00BB3890">
        <w:rPr>
          <w:rFonts w:ascii="Verdana" w:eastAsia="Times New Roman" w:hAnsi="Verdana" w:cs="Times New Roman"/>
          <w:color w:val="000000"/>
          <w:sz w:val="20"/>
        </w:rPr>
        <w:t> SICEMED </w:t>
      </w:r>
      <w:r w:rsidRPr="00BB3890">
        <w:rPr>
          <w:rFonts w:ascii="Verdana" w:eastAsia="Times New Roman" w:hAnsi="Verdana" w:cs="Times New Roman"/>
          <w:color w:val="000000"/>
          <w:sz w:val="20"/>
          <w:szCs w:val="20"/>
        </w:rPr>
        <w:t>estará incluido dentro del producto terminado, quedando en potestad del cliente que hacer con el mismo.</w:t>
      </w:r>
    </w:p>
    <w:p w:rsidR="0050695F" w:rsidRPr="00BB3890" w:rsidRDefault="0050695F" w:rsidP="0050695F">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br/>
        <w:t>Dentro de los costos se incluirán las</w:t>
      </w:r>
      <w:r w:rsidRPr="00BB3890">
        <w:rPr>
          <w:rFonts w:ascii="Verdana" w:eastAsia="Times New Roman" w:hAnsi="Verdana" w:cs="Times New Roman"/>
          <w:color w:val="000000"/>
          <w:sz w:val="20"/>
        </w:rPr>
        <w:t> actualizaciones </w:t>
      </w:r>
      <w:r w:rsidRPr="00BB3890">
        <w:rPr>
          <w:rFonts w:ascii="Verdana" w:eastAsia="Times New Roman" w:hAnsi="Verdana" w:cs="Times New Roman"/>
          <w:color w:val="000000"/>
          <w:sz w:val="20"/>
          <w:szCs w:val="20"/>
        </w:rPr>
        <w:t>con sus respectivas licencias de uso.</w:t>
      </w:r>
    </w:p>
    <w:p w:rsidR="0050695F" w:rsidRPr="00BB3890" w:rsidRDefault="008F060E" w:rsidP="008F060E">
      <w:pPr>
        <w:pStyle w:val="Heading2"/>
        <w:rPr>
          <w:rFonts w:eastAsia="Times New Roman"/>
        </w:rPr>
      </w:pPr>
      <w:bookmarkStart w:id="1279" w:name="_Toc274760693"/>
      <w:r w:rsidRPr="00BB3890">
        <w:rPr>
          <w:rFonts w:eastAsia="Times New Roman"/>
          <w:rPrChange w:id="1280" w:author="Walter Poch" w:date="2010-10-12T19:57:00Z">
            <w:rPr>
              <w:rFonts w:eastAsia="Times New Roman"/>
              <w:smallCaps w:val="0"/>
              <w:sz w:val="22"/>
              <w:szCs w:val="22"/>
            </w:rPr>
          </w:rPrChange>
        </w:rPr>
        <w:t xml:space="preserve">8.4 - </w:t>
      </w:r>
      <w:r w:rsidR="0050695F" w:rsidRPr="00BB3890">
        <w:rPr>
          <w:rFonts w:eastAsia="Times New Roman"/>
          <w:rPrChange w:id="1281" w:author="Walter Poch" w:date="2010-10-12T19:57:00Z">
            <w:rPr>
              <w:rFonts w:eastAsia="Times New Roman"/>
              <w:smallCaps w:val="0"/>
              <w:sz w:val="22"/>
              <w:szCs w:val="22"/>
            </w:rPr>
          </w:rPrChange>
        </w:rPr>
        <w:t>Tiempo De Entrega</w:t>
      </w:r>
      <w:bookmarkEnd w:id="1279"/>
    </w:p>
    <w:p w:rsidR="0050695F" w:rsidRPr="00BB3890" w:rsidRDefault="0050695F" w:rsidP="0050695F">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Para calcular el tiempo de entrega, y costo del mismo nos basaremos en un análisis de Puntos por Caso de uso. Tomando como entrada al proceso de análisis el diagrama de casos de uso que se presenta a continuación.</w:t>
      </w:r>
    </w:p>
    <w:p w:rsidR="0050695F" w:rsidRPr="00BB3890" w:rsidRDefault="0050695F" w:rsidP="0050695F">
      <w:pPr>
        <w:shd w:val="clear" w:color="auto" w:fill="FFFFFF"/>
        <w:spacing w:after="0" w:line="240" w:lineRule="auto"/>
        <w:rPr>
          <w:rFonts w:ascii="Verdana" w:eastAsia="Times New Roman" w:hAnsi="Verdana" w:cs="Times New Roman"/>
          <w:color w:val="000000"/>
          <w:sz w:val="20"/>
          <w:szCs w:val="20"/>
        </w:rPr>
      </w:pPr>
      <w:r w:rsidRPr="006A31D3">
        <w:rPr>
          <w:rFonts w:ascii="Verdana" w:eastAsia="Times New Roman" w:hAnsi="Verdana" w:cs="Times New Roman"/>
          <w:noProof/>
          <w:color w:val="000000"/>
          <w:sz w:val="20"/>
          <w:szCs w:val="20"/>
          <w:lang w:val="en-US" w:bidi="ar-SA"/>
        </w:rPr>
        <w:lastRenderedPageBreak/>
        <w:drawing>
          <wp:inline distT="0" distB="0" distL="0" distR="0" wp14:anchorId="365C8D41" wp14:editId="17A3D267">
            <wp:extent cx="5943600" cy="6316289"/>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rcRect/>
                    <a:stretch>
                      <a:fillRect/>
                    </a:stretch>
                  </pic:blipFill>
                  <pic:spPr bwMode="auto">
                    <a:xfrm>
                      <a:off x="0" y="0"/>
                      <a:ext cx="5943600" cy="6316289"/>
                    </a:xfrm>
                    <a:prstGeom prst="rect">
                      <a:avLst/>
                    </a:prstGeom>
                    <a:noFill/>
                    <a:ln w="9525">
                      <a:noFill/>
                      <a:miter lim="800000"/>
                      <a:headEnd/>
                      <a:tailEnd/>
                    </a:ln>
                  </pic:spPr>
                </pic:pic>
              </a:graphicData>
            </a:graphic>
          </wp:inline>
        </w:drawing>
      </w:r>
    </w:p>
    <w:p w:rsidR="0050695F" w:rsidRPr="00BB3890" w:rsidRDefault="0050695F" w:rsidP="0050695F">
      <w:pPr>
        <w:shd w:val="clear" w:color="auto" w:fill="FFFFFF"/>
        <w:spacing w:after="0" w:line="240" w:lineRule="auto"/>
        <w:rPr>
          <w:rFonts w:ascii="Verdana" w:eastAsia="Times New Roman" w:hAnsi="Verdana" w:cs="Times New Roman"/>
          <w:color w:val="000000"/>
          <w:sz w:val="20"/>
          <w:szCs w:val="20"/>
        </w:rPr>
      </w:pPr>
    </w:p>
    <w:p w:rsidR="0050695F" w:rsidRPr="00BB3890" w:rsidRDefault="0050695F" w:rsidP="0050695F">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Donde en color celeste se encuentran los casos de usos simples y en naranja aquellos complejos que requieren de numerosos actores e implican varios pasos.</w:t>
      </w:r>
    </w:p>
    <w:p w:rsidR="00190930" w:rsidRPr="00BB3890" w:rsidRDefault="00190930" w:rsidP="0050695F">
      <w:pPr>
        <w:shd w:val="clear" w:color="auto" w:fill="FFFFFF"/>
        <w:spacing w:after="0" w:line="240" w:lineRule="auto"/>
        <w:rPr>
          <w:rFonts w:ascii="Verdana" w:eastAsia="Times New Roman" w:hAnsi="Verdana" w:cs="Times New Roman"/>
          <w:color w:val="000000"/>
          <w:sz w:val="20"/>
          <w:szCs w:val="20"/>
        </w:rPr>
      </w:pPr>
    </w:p>
    <w:p w:rsidR="0050695F" w:rsidRPr="00BB3890" w:rsidRDefault="008F060E" w:rsidP="0050695F">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Basándonos</w:t>
      </w:r>
      <w:r w:rsidR="00190930" w:rsidRPr="00BB3890">
        <w:rPr>
          <w:rFonts w:ascii="Verdana" w:eastAsia="Times New Roman" w:hAnsi="Verdana" w:cs="Times New Roman"/>
          <w:color w:val="000000"/>
          <w:sz w:val="20"/>
          <w:szCs w:val="20"/>
        </w:rPr>
        <w:t xml:space="preserve"> en el artículo </w:t>
      </w:r>
      <w:r w:rsidR="00DB6E57" w:rsidRPr="00BB3890">
        <w:rPr>
          <w:rPrChange w:id="1282" w:author="Walter Poch" w:date="2010-10-12T19:57:00Z">
            <w:rPr>
              <w:rFonts w:ascii="Verdana" w:eastAsia="Times New Roman" w:hAnsi="Verdana" w:cs="Times New Roman"/>
              <w:color w:val="000000"/>
              <w:sz w:val="20"/>
              <w:szCs w:val="20"/>
            </w:rPr>
          </w:rPrChange>
        </w:rPr>
        <w:fldChar w:fldCharType="begin"/>
      </w:r>
      <w:r w:rsidR="00DB6E57" w:rsidRPr="00BB3890">
        <w:instrText xml:space="preserve"> HYPERLINK "http://es.wikipedia.org/wiki/Puntos_de_caso_de_uso" </w:instrText>
      </w:r>
      <w:r w:rsidR="00DB6E57" w:rsidRPr="00BB3890">
        <w:rPr>
          <w:rPrChange w:id="1283" w:author="Walter Poch" w:date="2010-10-12T19:57:00Z">
            <w:rPr>
              <w:rFonts w:ascii="Verdana" w:eastAsia="Times New Roman" w:hAnsi="Verdana" w:cs="Times New Roman"/>
              <w:color w:val="000000"/>
              <w:sz w:val="20"/>
              <w:szCs w:val="20"/>
            </w:rPr>
          </w:rPrChange>
        </w:rPr>
        <w:fldChar w:fldCharType="separate"/>
      </w:r>
      <w:r w:rsidR="00190930" w:rsidRPr="00BB3890">
        <w:rPr>
          <w:rFonts w:ascii="Verdana" w:eastAsia="Times New Roman" w:hAnsi="Verdana" w:cs="Times New Roman"/>
          <w:color w:val="000000"/>
          <w:sz w:val="20"/>
          <w:szCs w:val="20"/>
        </w:rPr>
        <w:t>http://es.wikipedia.org/wiki/Puntos_de_caso_de_uso</w:t>
      </w:r>
      <w:r w:rsidR="00DB6E57" w:rsidRPr="00BB3890">
        <w:rPr>
          <w:rFonts w:ascii="Verdana" w:eastAsia="Times New Roman" w:hAnsi="Verdana" w:cs="Times New Roman"/>
          <w:color w:val="000000"/>
          <w:sz w:val="20"/>
          <w:szCs w:val="20"/>
          <w:rPrChange w:id="1284" w:author="Walter Poch" w:date="2010-10-12T19:57:00Z">
            <w:rPr>
              <w:rFonts w:ascii="Verdana" w:eastAsia="Times New Roman" w:hAnsi="Verdana" w:cs="Times New Roman"/>
              <w:color w:val="000000"/>
              <w:sz w:val="20"/>
              <w:szCs w:val="20"/>
            </w:rPr>
          </w:rPrChange>
        </w:rPr>
        <w:fldChar w:fldCharType="end"/>
      </w:r>
      <w:r w:rsidR="00190930" w:rsidRPr="00BB3890">
        <w:rPr>
          <w:rFonts w:ascii="Verdana" w:eastAsia="Times New Roman" w:hAnsi="Verdana" w:cs="Times New Roman"/>
          <w:color w:val="000000"/>
          <w:sz w:val="20"/>
          <w:szCs w:val="20"/>
        </w:rPr>
        <w:t>, obtuvimos los siguientes resultados:</w:t>
      </w:r>
    </w:p>
    <w:p w:rsidR="00190930" w:rsidRPr="00BB3890" w:rsidRDefault="007432B3" w:rsidP="007432B3">
      <w:pPr>
        <w:pStyle w:val="Heading4"/>
        <w:rPr>
          <w:rFonts w:eastAsia="Times New Roman"/>
        </w:rPr>
      </w:pPr>
      <w:r w:rsidRPr="00BB3890">
        <w:rPr>
          <w:rFonts w:eastAsia="Times New Roman"/>
          <w:rPrChange w:id="1285" w:author="Walter Poch" w:date="2010-10-12T19:57:00Z">
            <w:rPr>
              <w:rFonts w:eastAsia="Times New Roman"/>
              <w:b w:val="0"/>
              <w:bCs w:val="0"/>
              <w:spacing w:val="0"/>
              <w:sz w:val="22"/>
              <w:szCs w:val="22"/>
            </w:rPr>
          </w:rPrChange>
        </w:rPr>
        <w:t>Estimación Del Esfuerzo Mediante Puntos Por Caso De Uso</w:t>
      </w:r>
    </w:p>
    <w:p w:rsidR="00190930" w:rsidRPr="00BB3890" w:rsidRDefault="00190930" w:rsidP="007432B3">
      <w:pPr>
        <w:shd w:val="clear" w:color="auto" w:fill="FFFFFF"/>
        <w:spacing w:after="0" w:line="240" w:lineRule="auto"/>
        <w:rPr>
          <w:rFonts w:ascii="Verdana" w:eastAsia="Times New Roman" w:hAnsi="Verdana" w:cs="Times New Roman"/>
          <w:color w:val="000000"/>
          <w:sz w:val="20"/>
          <w:szCs w:val="20"/>
        </w:rPr>
      </w:pPr>
    </w:p>
    <w:tbl>
      <w:tblPr>
        <w:tblW w:w="0" w:type="auto"/>
        <w:tblInd w:w="108" w:type="dxa"/>
        <w:tblLayout w:type="fixed"/>
        <w:tblLook w:val="0000" w:firstRow="0" w:lastRow="0" w:firstColumn="0" w:lastColumn="0" w:noHBand="0" w:noVBand="0"/>
      </w:tblPr>
      <w:tblGrid>
        <w:gridCol w:w="6912"/>
        <w:gridCol w:w="2410"/>
      </w:tblGrid>
      <w:tr w:rsidR="00190930" w:rsidRPr="00BB3890" w:rsidTr="00190930">
        <w:tc>
          <w:tcPr>
            <w:tcW w:w="6912" w:type="dxa"/>
            <w:tcBorders>
              <w:top w:val="single" w:sz="4" w:space="0" w:color="auto"/>
              <w:left w:val="single" w:sz="4" w:space="0" w:color="auto"/>
              <w:bottom w:val="single" w:sz="4" w:space="0" w:color="auto"/>
              <w:right w:val="single" w:sz="4" w:space="0" w:color="auto"/>
            </w:tcBorders>
            <w:shd w:val="pct15" w:color="auto" w:fill="FFFFFF"/>
          </w:tcPr>
          <w:p w:rsidR="00190930" w:rsidRPr="00BB3890" w:rsidRDefault="00AB5362" w:rsidP="007432B3">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Concepto</w:t>
            </w:r>
          </w:p>
        </w:tc>
        <w:tc>
          <w:tcPr>
            <w:tcW w:w="2410" w:type="dxa"/>
            <w:tcBorders>
              <w:top w:val="single" w:sz="4" w:space="0" w:color="auto"/>
              <w:left w:val="single" w:sz="4" w:space="0" w:color="auto"/>
              <w:bottom w:val="single" w:sz="4" w:space="0" w:color="auto"/>
              <w:right w:val="single" w:sz="4" w:space="0" w:color="auto"/>
            </w:tcBorders>
            <w:shd w:val="pct15" w:color="auto" w:fill="FFFFFF"/>
          </w:tcPr>
          <w:p w:rsidR="00190930" w:rsidRPr="00BB3890" w:rsidRDefault="00AB5362" w:rsidP="007432B3">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Valor</w:t>
            </w:r>
          </w:p>
        </w:tc>
      </w:tr>
      <w:tr w:rsidR="00190930" w:rsidRPr="00BB3890" w:rsidTr="00190930">
        <w:tc>
          <w:tcPr>
            <w:tcW w:w="6912" w:type="dxa"/>
            <w:tcBorders>
              <w:top w:val="single" w:sz="4" w:space="0" w:color="auto"/>
              <w:left w:val="single" w:sz="4" w:space="0" w:color="auto"/>
              <w:bottom w:val="single" w:sz="4" w:space="0" w:color="auto"/>
              <w:right w:val="single" w:sz="4" w:space="0" w:color="auto"/>
            </w:tcBorders>
          </w:tcPr>
          <w:p w:rsidR="00190930" w:rsidRPr="00BB3890" w:rsidRDefault="00AB5362"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Número de Casos De Usos</w:t>
            </w:r>
          </w:p>
        </w:tc>
        <w:tc>
          <w:tcPr>
            <w:tcW w:w="2410" w:type="dxa"/>
            <w:tcBorders>
              <w:top w:val="single" w:sz="4" w:space="0" w:color="auto"/>
              <w:left w:val="single" w:sz="4" w:space="0" w:color="auto"/>
              <w:bottom w:val="single" w:sz="4" w:space="0" w:color="auto"/>
              <w:right w:val="single" w:sz="4" w:space="0" w:color="auto"/>
            </w:tcBorders>
          </w:tcPr>
          <w:p w:rsidR="00190930" w:rsidRPr="00BB3890" w:rsidRDefault="00190930" w:rsidP="007432B3">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13</w:t>
            </w:r>
          </w:p>
        </w:tc>
      </w:tr>
      <w:tr w:rsidR="00190930" w:rsidRPr="00BB3890" w:rsidTr="00190930">
        <w:trPr>
          <w:trHeight w:val="215"/>
        </w:trPr>
        <w:tc>
          <w:tcPr>
            <w:tcW w:w="6912" w:type="dxa"/>
            <w:tcBorders>
              <w:top w:val="single" w:sz="4" w:space="0" w:color="auto"/>
              <w:left w:val="single" w:sz="4" w:space="0" w:color="auto"/>
              <w:bottom w:val="single" w:sz="4" w:space="0" w:color="auto"/>
              <w:right w:val="single" w:sz="4" w:space="0" w:color="auto"/>
            </w:tcBorders>
          </w:tcPr>
          <w:p w:rsidR="00190930" w:rsidRPr="00BB3890" w:rsidRDefault="007432B3"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Puntos de caso de uso sin ajustar</w:t>
            </w:r>
            <w:r w:rsidR="00190930" w:rsidRPr="00BB3890">
              <w:rPr>
                <w:rFonts w:ascii="Verdana" w:eastAsia="Times New Roman" w:hAnsi="Verdana" w:cs="Times New Roman"/>
                <w:color w:val="000000"/>
                <w:sz w:val="20"/>
                <w:szCs w:val="20"/>
              </w:rPr>
              <w:t xml:space="preserve"> (UUCP)</w:t>
            </w:r>
          </w:p>
        </w:tc>
        <w:tc>
          <w:tcPr>
            <w:tcW w:w="2410" w:type="dxa"/>
            <w:tcBorders>
              <w:top w:val="single" w:sz="4" w:space="0" w:color="auto"/>
              <w:left w:val="single" w:sz="4" w:space="0" w:color="auto"/>
              <w:bottom w:val="single" w:sz="4" w:space="0" w:color="auto"/>
              <w:right w:val="single" w:sz="4" w:space="0" w:color="auto"/>
            </w:tcBorders>
          </w:tcPr>
          <w:p w:rsidR="00190930" w:rsidRPr="00BB3890" w:rsidRDefault="00190930" w:rsidP="007432B3">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95.00</w:t>
            </w:r>
          </w:p>
        </w:tc>
      </w:tr>
      <w:tr w:rsidR="00190930" w:rsidRPr="00BB3890" w:rsidTr="00190930">
        <w:trPr>
          <w:trHeight w:val="215"/>
        </w:trPr>
        <w:tc>
          <w:tcPr>
            <w:tcW w:w="6912" w:type="dxa"/>
            <w:tcBorders>
              <w:top w:val="single" w:sz="4" w:space="0" w:color="auto"/>
              <w:left w:val="single" w:sz="4" w:space="0" w:color="auto"/>
              <w:bottom w:val="single" w:sz="4" w:space="0" w:color="auto"/>
              <w:right w:val="single" w:sz="4" w:space="0" w:color="auto"/>
            </w:tcBorders>
          </w:tcPr>
          <w:p w:rsidR="00190930" w:rsidRPr="00BB3890" w:rsidRDefault="007432B3"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lastRenderedPageBreak/>
              <w:t xml:space="preserve">Factores Técnicos </w:t>
            </w:r>
            <w:r w:rsidR="00190930" w:rsidRPr="00BB3890">
              <w:rPr>
                <w:rFonts w:ascii="Verdana" w:eastAsia="Times New Roman" w:hAnsi="Verdana" w:cs="Times New Roman"/>
                <w:color w:val="000000"/>
                <w:sz w:val="20"/>
                <w:szCs w:val="20"/>
              </w:rPr>
              <w:t>(TCF)</w:t>
            </w:r>
          </w:p>
        </w:tc>
        <w:tc>
          <w:tcPr>
            <w:tcW w:w="2410" w:type="dxa"/>
            <w:tcBorders>
              <w:top w:val="single" w:sz="4" w:space="0" w:color="auto"/>
              <w:left w:val="single" w:sz="4" w:space="0" w:color="auto"/>
              <w:bottom w:val="single" w:sz="4" w:space="0" w:color="auto"/>
              <w:right w:val="single" w:sz="4" w:space="0" w:color="auto"/>
            </w:tcBorders>
          </w:tcPr>
          <w:p w:rsidR="00190930" w:rsidRPr="00BB3890" w:rsidRDefault="00190930" w:rsidP="007432B3">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0.88</w:t>
            </w:r>
          </w:p>
        </w:tc>
      </w:tr>
      <w:tr w:rsidR="00190930" w:rsidRPr="00BB3890" w:rsidTr="00190930">
        <w:trPr>
          <w:trHeight w:val="215"/>
        </w:trPr>
        <w:tc>
          <w:tcPr>
            <w:tcW w:w="6912" w:type="dxa"/>
            <w:tcBorders>
              <w:top w:val="single" w:sz="4" w:space="0" w:color="auto"/>
              <w:left w:val="single" w:sz="4" w:space="0" w:color="auto"/>
              <w:bottom w:val="single" w:sz="4" w:space="0" w:color="auto"/>
              <w:right w:val="single" w:sz="4" w:space="0" w:color="auto"/>
            </w:tcBorders>
          </w:tcPr>
          <w:p w:rsidR="00190930" w:rsidRPr="00BB3890" w:rsidRDefault="007432B3"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 xml:space="preserve">Factores Ambientales </w:t>
            </w:r>
            <w:r w:rsidR="00190930" w:rsidRPr="00BB3890">
              <w:rPr>
                <w:rFonts w:ascii="Verdana" w:eastAsia="Times New Roman" w:hAnsi="Verdana" w:cs="Times New Roman"/>
                <w:color w:val="000000"/>
                <w:sz w:val="20"/>
                <w:szCs w:val="20"/>
              </w:rPr>
              <w:t>(ECF)</w:t>
            </w:r>
          </w:p>
        </w:tc>
        <w:tc>
          <w:tcPr>
            <w:tcW w:w="2410" w:type="dxa"/>
            <w:tcBorders>
              <w:top w:val="single" w:sz="4" w:space="0" w:color="auto"/>
              <w:left w:val="single" w:sz="4" w:space="0" w:color="auto"/>
              <w:bottom w:val="single" w:sz="4" w:space="0" w:color="auto"/>
              <w:right w:val="single" w:sz="4" w:space="0" w:color="auto"/>
            </w:tcBorders>
          </w:tcPr>
          <w:p w:rsidR="00190930" w:rsidRPr="00BB3890" w:rsidRDefault="00190930" w:rsidP="007432B3">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1.25</w:t>
            </w:r>
          </w:p>
        </w:tc>
      </w:tr>
      <w:tr w:rsidR="00190930" w:rsidRPr="00BB3890" w:rsidTr="00190930">
        <w:trPr>
          <w:trHeight w:val="215"/>
        </w:trPr>
        <w:tc>
          <w:tcPr>
            <w:tcW w:w="6912" w:type="dxa"/>
            <w:tcBorders>
              <w:top w:val="single" w:sz="4" w:space="0" w:color="auto"/>
              <w:left w:val="single" w:sz="4" w:space="0" w:color="auto"/>
              <w:bottom w:val="single" w:sz="4" w:space="0" w:color="auto"/>
              <w:right w:val="single" w:sz="4" w:space="0" w:color="auto"/>
            </w:tcBorders>
          </w:tcPr>
          <w:p w:rsidR="00190930" w:rsidRPr="00BB3890" w:rsidRDefault="007432B3"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Puntos De Caso De Uso Ajustados</w:t>
            </w:r>
            <w:r w:rsidR="00190930" w:rsidRPr="00BB3890">
              <w:rPr>
                <w:rFonts w:ascii="Verdana" w:eastAsia="Times New Roman" w:hAnsi="Verdana" w:cs="Times New Roman"/>
                <w:color w:val="000000"/>
                <w:sz w:val="20"/>
                <w:szCs w:val="20"/>
              </w:rPr>
              <w:t xml:space="preserve"> (UUCP * TCF * ECF) = UCP</w:t>
            </w:r>
          </w:p>
        </w:tc>
        <w:tc>
          <w:tcPr>
            <w:tcW w:w="2410" w:type="dxa"/>
            <w:tcBorders>
              <w:top w:val="single" w:sz="4" w:space="0" w:color="auto"/>
              <w:left w:val="single" w:sz="4" w:space="0" w:color="auto"/>
              <w:bottom w:val="single" w:sz="4" w:space="0" w:color="auto"/>
              <w:right w:val="single" w:sz="4" w:space="0" w:color="auto"/>
            </w:tcBorders>
          </w:tcPr>
          <w:p w:rsidR="00190930" w:rsidRPr="00BB3890" w:rsidRDefault="00190930" w:rsidP="007432B3">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104.00</w:t>
            </w:r>
          </w:p>
        </w:tc>
      </w:tr>
      <w:tr w:rsidR="00190930" w:rsidRPr="00BB3890" w:rsidTr="00190930">
        <w:trPr>
          <w:trHeight w:val="215"/>
        </w:trPr>
        <w:tc>
          <w:tcPr>
            <w:tcW w:w="6912" w:type="dxa"/>
            <w:tcBorders>
              <w:top w:val="single" w:sz="4" w:space="0" w:color="auto"/>
              <w:left w:val="single" w:sz="4" w:space="0" w:color="auto"/>
              <w:bottom w:val="single" w:sz="4" w:space="0" w:color="auto"/>
              <w:right w:val="single" w:sz="4" w:space="0" w:color="auto"/>
            </w:tcBorders>
          </w:tcPr>
          <w:p w:rsidR="00190930" w:rsidRPr="00BB3890" w:rsidRDefault="007432B3"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Esfuerzo Horas Persona Por Punto De Caso De Uso Ajustado</w:t>
            </w:r>
            <w:r w:rsidR="00190930" w:rsidRPr="00BB3890">
              <w:rPr>
                <w:rFonts w:ascii="Verdana" w:eastAsia="Times New Roman" w:hAnsi="Verdana" w:cs="Times New Roman"/>
                <w:color w:val="000000"/>
                <w:sz w:val="20"/>
                <w:szCs w:val="20"/>
              </w:rPr>
              <w:t xml:space="preserve"> UUCP (HRS)</w:t>
            </w:r>
          </w:p>
        </w:tc>
        <w:tc>
          <w:tcPr>
            <w:tcW w:w="2410"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tabs>
                <w:tab w:val="center" w:pos="1097"/>
              </w:tabs>
              <w:spacing w:after="0" w:line="240" w:lineRule="auto"/>
              <w:rPr>
                <w:rFonts w:ascii="Verdana" w:eastAsia="Times New Roman" w:hAnsi="Verdana" w:cs="Times New Roman"/>
                <w:b/>
                <w:bCs/>
                <w:color w:val="FF0000"/>
                <w:sz w:val="20"/>
                <w:szCs w:val="20"/>
              </w:rPr>
            </w:pPr>
            <w:r w:rsidRPr="00BB3890">
              <w:rPr>
                <w:rFonts w:ascii="Verdana" w:eastAsia="Times New Roman" w:hAnsi="Verdana" w:cs="Times New Roman"/>
                <w:b/>
                <w:bCs/>
                <w:color w:val="FF0000"/>
                <w:sz w:val="20"/>
                <w:szCs w:val="20"/>
              </w:rPr>
              <w:t>36*</w:t>
            </w:r>
            <w:r w:rsidRPr="00BB3890">
              <w:rPr>
                <w:rFonts w:ascii="Verdana" w:eastAsia="Times New Roman" w:hAnsi="Verdana" w:cs="Times New Roman"/>
                <w:b/>
                <w:bCs/>
                <w:color w:val="FF0000"/>
                <w:sz w:val="20"/>
                <w:szCs w:val="20"/>
              </w:rPr>
              <w:tab/>
            </w:r>
          </w:p>
        </w:tc>
      </w:tr>
      <w:tr w:rsidR="00190930" w:rsidRPr="00BB3890" w:rsidTr="00190930">
        <w:trPr>
          <w:trHeight w:val="215"/>
        </w:trPr>
        <w:tc>
          <w:tcPr>
            <w:tcW w:w="6912" w:type="dxa"/>
            <w:tcBorders>
              <w:top w:val="single" w:sz="4" w:space="0" w:color="auto"/>
              <w:left w:val="single" w:sz="4" w:space="0" w:color="auto"/>
              <w:bottom w:val="single" w:sz="4" w:space="0" w:color="auto"/>
              <w:right w:val="single" w:sz="4" w:space="0" w:color="auto"/>
            </w:tcBorders>
          </w:tcPr>
          <w:p w:rsidR="00190930" w:rsidRPr="00BB3890" w:rsidRDefault="007432B3"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Horas Totales</w:t>
            </w:r>
            <w:r w:rsidR="00190930" w:rsidRPr="00BB3890">
              <w:rPr>
                <w:rFonts w:ascii="Verdana" w:eastAsia="Times New Roman" w:hAnsi="Verdana" w:cs="Times New Roman"/>
                <w:color w:val="000000"/>
                <w:sz w:val="20"/>
                <w:szCs w:val="20"/>
              </w:rPr>
              <w:t xml:space="preserve"> (HRS * UCP)</w:t>
            </w:r>
          </w:p>
        </w:tc>
        <w:tc>
          <w:tcPr>
            <w:tcW w:w="2410" w:type="dxa"/>
            <w:tcBorders>
              <w:top w:val="single" w:sz="4" w:space="0" w:color="auto"/>
              <w:left w:val="single" w:sz="4" w:space="0" w:color="auto"/>
              <w:bottom w:val="single" w:sz="4" w:space="0" w:color="auto"/>
              <w:right w:val="single" w:sz="4" w:space="0" w:color="auto"/>
            </w:tcBorders>
          </w:tcPr>
          <w:p w:rsidR="00190930" w:rsidRPr="00BB3890" w:rsidRDefault="00190930" w:rsidP="007432B3">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3744.00</w:t>
            </w:r>
          </w:p>
        </w:tc>
      </w:tr>
      <w:tr w:rsidR="00190930" w:rsidRPr="00BB3890" w:rsidTr="00190930">
        <w:trPr>
          <w:trHeight w:val="215"/>
        </w:trPr>
        <w:tc>
          <w:tcPr>
            <w:tcW w:w="6912" w:type="dxa"/>
            <w:tcBorders>
              <w:top w:val="single" w:sz="4" w:space="0" w:color="auto"/>
              <w:left w:val="single" w:sz="4" w:space="0" w:color="auto"/>
              <w:bottom w:val="single" w:sz="4" w:space="0" w:color="auto"/>
              <w:right w:val="single" w:sz="4" w:space="0" w:color="auto"/>
            </w:tcBorders>
          </w:tcPr>
          <w:p w:rsidR="00190930" w:rsidRPr="00BB3890" w:rsidRDefault="007432B3"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Costo Total</w:t>
            </w:r>
          </w:p>
        </w:tc>
        <w:tc>
          <w:tcPr>
            <w:tcW w:w="2410" w:type="dxa"/>
            <w:tcBorders>
              <w:top w:val="single" w:sz="4" w:space="0" w:color="auto"/>
              <w:left w:val="single" w:sz="4" w:space="0" w:color="auto"/>
              <w:bottom w:val="single" w:sz="4" w:space="0" w:color="auto"/>
              <w:right w:val="single" w:sz="4" w:space="0" w:color="auto"/>
            </w:tcBorders>
          </w:tcPr>
          <w:p w:rsidR="00190930" w:rsidRPr="00BB3890" w:rsidRDefault="00D20C46" w:rsidP="00D20C46">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w:t>
            </w:r>
            <w:r w:rsidR="00190930" w:rsidRPr="00BB3890">
              <w:rPr>
                <w:rFonts w:ascii="Verdana" w:eastAsia="Times New Roman" w:hAnsi="Verdana" w:cs="Times New Roman"/>
                <w:b/>
                <w:bCs/>
                <w:color w:val="000000"/>
                <w:sz w:val="20"/>
                <w:szCs w:val="20"/>
              </w:rPr>
              <w:t>187200</w:t>
            </w:r>
            <w:r w:rsidRPr="00BB3890">
              <w:rPr>
                <w:rFonts w:ascii="Verdana" w:eastAsia="Times New Roman" w:hAnsi="Verdana" w:cs="Times New Roman"/>
                <w:b/>
                <w:bCs/>
                <w:color w:val="000000"/>
                <w:sz w:val="20"/>
                <w:szCs w:val="20"/>
              </w:rPr>
              <w:t>.</w:t>
            </w:r>
            <w:r w:rsidR="00190930" w:rsidRPr="00BB3890">
              <w:rPr>
                <w:rFonts w:ascii="Verdana" w:eastAsia="Times New Roman" w:hAnsi="Verdana" w:cs="Times New Roman"/>
                <w:b/>
                <w:bCs/>
                <w:color w:val="000000"/>
                <w:sz w:val="20"/>
                <w:szCs w:val="20"/>
              </w:rPr>
              <w:t>00</w:t>
            </w:r>
          </w:p>
        </w:tc>
      </w:tr>
    </w:tbl>
    <w:p w:rsidR="00190930" w:rsidRPr="00BB3890" w:rsidRDefault="00190930" w:rsidP="007432B3">
      <w:pPr>
        <w:shd w:val="clear" w:color="auto" w:fill="FFFFFF"/>
        <w:spacing w:after="0" w:line="240" w:lineRule="auto"/>
        <w:rPr>
          <w:rFonts w:ascii="Verdana" w:eastAsia="Times New Roman" w:hAnsi="Verdana" w:cs="Times New Roman"/>
          <w:color w:val="000000"/>
          <w:sz w:val="20"/>
          <w:szCs w:val="20"/>
        </w:rPr>
      </w:pPr>
    </w:p>
    <w:p w:rsidR="00190930" w:rsidRPr="00BB3890" w:rsidRDefault="00190930" w:rsidP="00190930">
      <w:pPr>
        <w:rPr>
          <w:rFonts w:eastAsia="Times New Roman"/>
        </w:rPr>
      </w:pPr>
      <w:r w:rsidRPr="00BB3890">
        <w:rPr>
          <w:rFonts w:eastAsia="Times New Roman"/>
          <w:b/>
          <w:color w:val="FF0000"/>
        </w:rPr>
        <w:t xml:space="preserve">*) </w:t>
      </w:r>
      <w:r w:rsidRPr="00BB3890">
        <w:rPr>
          <w:rFonts w:eastAsia="Times New Roman"/>
        </w:rPr>
        <w:t xml:space="preserve">Si bien este es el valor recomendado por el </w:t>
      </w:r>
      <w:r w:rsidR="00423629" w:rsidRPr="00BB3890">
        <w:rPr>
          <w:rFonts w:eastAsia="Times New Roman"/>
        </w:rPr>
        <w:t>artículo</w:t>
      </w:r>
      <w:r w:rsidRPr="00BB3890">
        <w:rPr>
          <w:rFonts w:eastAsia="Times New Roman"/>
        </w:rPr>
        <w:t xml:space="preserve"> de Wikipedia, y aparentemente el usado en la industria. Hemos decidido tomar un valor menor, ya que los casos de usos simples son muy simples, por lo que tomaremos un valor de </w:t>
      </w:r>
      <w:r w:rsidR="00D20C46" w:rsidRPr="00BB3890">
        <w:rPr>
          <w:rFonts w:eastAsia="Times New Roman"/>
        </w:rPr>
        <w:t>5</w:t>
      </w:r>
      <w:r w:rsidRPr="00BB3890">
        <w:rPr>
          <w:rFonts w:eastAsia="Times New Roman"/>
        </w:rPr>
        <w:t xml:space="preserve"> UUCP por hora, dando unos valores:</w:t>
      </w:r>
    </w:p>
    <w:tbl>
      <w:tblPr>
        <w:tblW w:w="0" w:type="auto"/>
        <w:tblInd w:w="108" w:type="dxa"/>
        <w:tblLayout w:type="fixed"/>
        <w:tblLook w:val="0000" w:firstRow="0" w:lastRow="0" w:firstColumn="0" w:lastColumn="0" w:noHBand="0" w:noVBand="0"/>
      </w:tblPr>
      <w:tblGrid>
        <w:gridCol w:w="6912"/>
        <w:gridCol w:w="2410"/>
      </w:tblGrid>
      <w:tr w:rsidR="00190930" w:rsidRPr="00BB3890" w:rsidTr="00190930">
        <w:trPr>
          <w:trHeight w:val="215"/>
        </w:trPr>
        <w:tc>
          <w:tcPr>
            <w:tcW w:w="6912"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Esfuerzo Horas Persona Por Punto De Caso De Uso Ajustado UUCP (HRS)</w:t>
            </w:r>
          </w:p>
        </w:tc>
        <w:tc>
          <w:tcPr>
            <w:tcW w:w="2410" w:type="dxa"/>
            <w:tcBorders>
              <w:top w:val="single" w:sz="4" w:space="0" w:color="auto"/>
              <w:left w:val="single" w:sz="4" w:space="0" w:color="auto"/>
              <w:bottom w:val="single" w:sz="4" w:space="0" w:color="auto"/>
              <w:right w:val="single" w:sz="4" w:space="0" w:color="auto"/>
            </w:tcBorders>
          </w:tcPr>
          <w:p w:rsidR="00190930" w:rsidRPr="00BB3890" w:rsidRDefault="00D20C46" w:rsidP="00190930">
            <w:pPr>
              <w:shd w:val="clear" w:color="auto" w:fill="FFFFFF"/>
              <w:tabs>
                <w:tab w:val="center" w:pos="1097"/>
              </w:tabs>
              <w:spacing w:after="0" w:line="240" w:lineRule="auto"/>
              <w:rPr>
                <w:rFonts w:ascii="Verdana" w:eastAsia="Times New Roman" w:hAnsi="Verdana" w:cs="Times New Roman"/>
                <w:b/>
                <w:bCs/>
                <w:color w:val="FF0000"/>
                <w:sz w:val="20"/>
                <w:szCs w:val="20"/>
              </w:rPr>
            </w:pPr>
            <w:r w:rsidRPr="00BB3890">
              <w:rPr>
                <w:rFonts w:ascii="Verdana" w:eastAsia="Times New Roman" w:hAnsi="Verdana" w:cs="Times New Roman"/>
                <w:b/>
                <w:bCs/>
                <w:color w:val="FF0000"/>
                <w:sz w:val="20"/>
                <w:szCs w:val="20"/>
              </w:rPr>
              <w:t>5</w:t>
            </w:r>
            <w:r w:rsidR="00190930" w:rsidRPr="00BB3890">
              <w:rPr>
                <w:rFonts w:ascii="Verdana" w:eastAsia="Times New Roman" w:hAnsi="Verdana" w:cs="Times New Roman"/>
                <w:b/>
                <w:bCs/>
                <w:color w:val="FF0000"/>
                <w:sz w:val="20"/>
                <w:szCs w:val="20"/>
              </w:rPr>
              <w:tab/>
            </w:r>
          </w:p>
        </w:tc>
      </w:tr>
      <w:tr w:rsidR="00190930" w:rsidRPr="00BB3890" w:rsidTr="00190930">
        <w:trPr>
          <w:trHeight w:val="215"/>
        </w:trPr>
        <w:tc>
          <w:tcPr>
            <w:tcW w:w="6912"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Horas Totales (HRS * UCP)</w:t>
            </w:r>
          </w:p>
        </w:tc>
        <w:tc>
          <w:tcPr>
            <w:tcW w:w="2410" w:type="dxa"/>
            <w:tcBorders>
              <w:top w:val="single" w:sz="4" w:space="0" w:color="auto"/>
              <w:left w:val="single" w:sz="4" w:space="0" w:color="auto"/>
              <w:bottom w:val="single" w:sz="4" w:space="0" w:color="auto"/>
              <w:right w:val="single" w:sz="4" w:space="0" w:color="auto"/>
            </w:tcBorders>
          </w:tcPr>
          <w:p w:rsidR="00190930" w:rsidRPr="00BB3890" w:rsidRDefault="00D20C46" w:rsidP="00190930">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520</w:t>
            </w:r>
            <w:r w:rsidR="00190930" w:rsidRPr="00BB3890">
              <w:rPr>
                <w:rFonts w:ascii="Verdana" w:eastAsia="Times New Roman" w:hAnsi="Verdana" w:cs="Times New Roman"/>
                <w:b/>
                <w:bCs/>
                <w:color w:val="000000"/>
                <w:sz w:val="20"/>
                <w:szCs w:val="20"/>
              </w:rPr>
              <w:t>.00</w:t>
            </w:r>
          </w:p>
        </w:tc>
      </w:tr>
      <w:tr w:rsidR="00190930" w:rsidRPr="00BB3890" w:rsidTr="00190930">
        <w:trPr>
          <w:trHeight w:val="215"/>
        </w:trPr>
        <w:tc>
          <w:tcPr>
            <w:tcW w:w="6912"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Costo Total</w:t>
            </w:r>
          </w:p>
        </w:tc>
        <w:tc>
          <w:tcPr>
            <w:tcW w:w="2410" w:type="dxa"/>
            <w:tcBorders>
              <w:top w:val="single" w:sz="4" w:space="0" w:color="auto"/>
              <w:left w:val="single" w:sz="4" w:space="0" w:color="auto"/>
              <w:bottom w:val="single" w:sz="4" w:space="0" w:color="auto"/>
              <w:right w:val="single" w:sz="4" w:space="0" w:color="auto"/>
            </w:tcBorders>
          </w:tcPr>
          <w:p w:rsidR="00190930" w:rsidRPr="00BB3890" w:rsidRDefault="00D20C46" w:rsidP="00D20C46">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$26000.</w:t>
            </w:r>
            <w:r w:rsidR="00190930" w:rsidRPr="00BB3890">
              <w:rPr>
                <w:rFonts w:ascii="Verdana" w:eastAsia="Times New Roman" w:hAnsi="Verdana" w:cs="Times New Roman"/>
                <w:b/>
                <w:bCs/>
                <w:color w:val="000000"/>
                <w:sz w:val="20"/>
                <w:szCs w:val="20"/>
              </w:rPr>
              <w:t>00</w:t>
            </w:r>
          </w:p>
        </w:tc>
      </w:tr>
    </w:tbl>
    <w:p w:rsidR="00190930" w:rsidRPr="00BB3890" w:rsidRDefault="00190930" w:rsidP="00190930">
      <w:pPr>
        <w:rPr>
          <w:rFonts w:eastAsia="Times New Roman"/>
        </w:rPr>
      </w:pPr>
    </w:p>
    <w:p w:rsidR="00190930" w:rsidRPr="00BB3890" w:rsidRDefault="00190930" w:rsidP="00190930">
      <w:pPr>
        <w:rPr>
          <w:rFonts w:eastAsia="Times New Roman"/>
        </w:rPr>
      </w:pPr>
      <w:r w:rsidRPr="00BB3890">
        <w:rPr>
          <w:rFonts w:eastAsia="Times New Roman"/>
        </w:rPr>
        <w:t>Que dada nuestra experiencia consideramos más ajustado al valor real del detalle y complejidad de cada uno de los casos de uso.</w:t>
      </w:r>
    </w:p>
    <w:p w:rsidR="00190930" w:rsidRPr="00BB3890" w:rsidRDefault="007432B3" w:rsidP="007432B3">
      <w:pPr>
        <w:pStyle w:val="Heading4"/>
        <w:rPr>
          <w:rFonts w:eastAsia="Times New Roman"/>
        </w:rPr>
      </w:pPr>
      <w:r w:rsidRPr="00BB3890">
        <w:rPr>
          <w:rFonts w:eastAsia="Times New Roman"/>
          <w:rPrChange w:id="1286" w:author="Walter Poch" w:date="2010-10-12T19:57:00Z">
            <w:rPr>
              <w:rFonts w:eastAsia="Times New Roman"/>
              <w:b w:val="0"/>
              <w:bCs w:val="0"/>
              <w:spacing w:val="0"/>
              <w:sz w:val="22"/>
              <w:szCs w:val="22"/>
            </w:rPr>
          </w:rPrChange>
        </w:rPr>
        <w:t xml:space="preserve">Valores </w:t>
      </w:r>
      <w:r w:rsidR="00423629" w:rsidRPr="00BB3890">
        <w:rPr>
          <w:rFonts w:eastAsia="Times New Roman"/>
          <w:rPrChange w:id="1287" w:author="Walter Poch" w:date="2010-10-12T19:57:00Z">
            <w:rPr>
              <w:rFonts w:eastAsia="Times New Roman"/>
              <w:b w:val="0"/>
              <w:bCs w:val="0"/>
              <w:spacing w:val="0"/>
              <w:sz w:val="22"/>
              <w:szCs w:val="22"/>
            </w:rPr>
          </w:rPrChange>
        </w:rPr>
        <w:t>de las métricas utilizadas</w:t>
      </w:r>
    </w:p>
    <w:p w:rsidR="00190930" w:rsidRPr="00BB3890" w:rsidRDefault="007432B3" w:rsidP="007432B3">
      <w:pPr>
        <w:pStyle w:val="Heading5"/>
        <w:rPr>
          <w:rFonts w:eastAsia="Times New Roman"/>
        </w:rPr>
      </w:pPr>
      <w:r w:rsidRPr="00BB3890">
        <w:rPr>
          <w:rFonts w:eastAsia="Times New Roman"/>
          <w:rPrChange w:id="1288" w:author="Walter Poch" w:date="2010-10-12T19:57:00Z">
            <w:rPr>
              <w:rFonts w:eastAsia="Times New Roman"/>
              <w:i w:val="0"/>
              <w:iCs w:val="0"/>
              <w:sz w:val="22"/>
              <w:szCs w:val="22"/>
            </w:rPr>
          </w:rPrChange>
        </w:rPr>
        <w:t>Factores Técnicos</w:t>
      </w:r>
    </w:p>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p>
    <w:tbl>
      <w:tblPr>
        <w:tblW w:w="0" w:type="auto"/>
        <w:tblInd w:w="108" w:type="dxa"/>
        <w:tblLayout w:type="fixed"/>
        <w:tblLook w:val="0000" w:firstRow="0" w:lastRow="0" w:firstColumn="0" w:lastColumn="0" w:noHBand="0" w:noVBand="0"/>
      </w:tblPr>
      <w:tblGrid>
        <w:gridCol w:w="1384"/>
        <w:gridCol w:w="3686"/>
        <w:gridCol w:w="1559"/>
        <w:gridCol w:w="1417"/>
        <w:gridCol w:w="1276"/>
      </w:tblGrid>
      <w:tr w:rsidR="00190930" w:rsidRPr="00BB3890" w:rsidTr="00190930">
        <w:tc>
          <w:tcPr>
            <w:tcW w:w="1384" w:type="dxa"/>
            <w:tcBorders>
              <w:top w:val="single" w:sz="4" w:space="0" w:color="auto"/>
              <w:left w:val="single" w:sz="4" w:space="0" w:color="auto"/>
              <w:bottom w:val="single" w:sz="4" w:space="0" w:color="auto"/>
              <w:right w:val="single" w:sz="4" w:space="0" w:color="auto"/>
            </w:tcBorders>
            <w:shd w:val="clear" w:color="auto" w:fill="C0C0C0"/>
          </w:tcPr>
          <w:p w:rsidR="00190930" w:rsidRPr="00BB3890" w:rsidRDefault="008F060E" w:rsidP="00190930">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Métrica</w:t>
            </w:r>
          </w:p>
        </w:tc>
        <w:tc>
          <w:tcPr>
            <w:tcW w:w="3686" w:type="dxa"/>
            <w:tcBorders>
              <w:top w:val="single" w:sz="4" w:space="0" w:color="auto"/>
              <w:left w:val="single" w:sz="4" w:space="0" w:color="auto"/>
              <w:bottom w:val="single" w:sz="4" w:space="0" w:color="auto"/>
              <w:right w:val="single" w:sz="4" w:space="0" w:color="auto"/>
            </w:tcBorders>
            <w:shd w:val="clear" w:color="auto" w:fill="C0C0C0"/>
          </w:tcPr>
          <w:p w:rsidR="00190930" w:rsidRPr="00BB3890" w:rsidRDefault="008F060E" w:rsidP="00190930">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Descripció</w:t>
            </w:r>
            <w:r w:rsidR="00190930" w:rsidRPr="00BB3890">
              <w:rPr>
                <w:rFonts w:ascii="Verdana" w:eastAsia="Times New Roman" w:hAnsi="Verdana" w:cs="Times New Roman"/>
                <w:b/>
                <w:bCs/>
                <w:color w:val="000000"/>
                <w:sz w:val="20"/>
                <w:szCs w:val="20"/>
              </w:rPr>
              <w:t>n</w:t>
            </w:r>
          </w:p>
        </w:tc>
        <w:tc>
          <w:tcPr>
            <w:tcW w:w="1559" w:type="dxa"/>
            <w:tcBorders>
              <w:top w:val="single" w:sz="4" w:space="0" w:color="auto"/>
              <w:left w:val="single" w:sz="4" w:space="0" w:color="auto"/>
              <w:bottom w:val="single" w:sz="4" w:space="0" w:color="auto"/>
              <w:right w:val="single" w:sz="4" w:space="0" w:color="auto"/>
            </w:tcBorders>
            <w:shd w:val="clear" w:color="auto" w:fill="C0C0C0"/>
          </w:tcPr>
          <w:p w:rsidR="00190930" w:rsidRPr="00BB3890" w:rsidRDefault="00190930" w:rsidP="00190930">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Peso</w:t>
            </w:r>
          </w:p>
        </w:tc>
        <w:tc>
          <w:tcPr>
            <w:tcW w:w="1417" w:type="dxa"/>
            <w:tcBorders>
              <w:top w:val="single" w:sz="4" w:space="0" w:color="auto"/>
              <w:left w:val="single" w:sz="4" w:space="0" w:color="auto"/>
              <w:bottom w:val="single" w:sz="4" w:space="0" w:color="auto"/>
              <w:right w:val="single" w:sz="4" w:space="0" w:color="auto"/>
            </w:tcBorders>
            <w:shd w:val="clear" w:color="auto" w:fill="C0C0C0"/>
          </w:tcPr>
          <w:p w:rsidR="00190930" w:rsidRPr="00BB3890" w:rsidRDefault="00190930" w:rsidP="00190930">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Valor</w:t>
            </w:r>
          </w:p>
        </w:tc>
        <w:tc>
          <w:tcPr>
            <w:tcW w:w="1276" w:type="dxa"/>
            <w:tcBorders>
              <w:top w:val="single" w:sz="4" w:space="0" w:color="auto"/>
              <w:left w:val="single" w:sz="4" w:space="0" w:color="auto"/>
              <w:bottom w:val="single" w:sz="4" w:space="0" w:color="auto"/>
              <w:right w:val="single" w:sz="4" w:space="0" w:color="auto"/>
            </w:tcBorders>
            <w:shd w:val="clear" w:color="auto" w:fill="C0C0C0"/>
          </w:tcPr>
          <w:p w:rsidR="00190930" w:rsidRPr="00BB3890" w:rsidRDefault="00190930" w:rsidP="00190930">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TCF</w:t>
            </w:r>
          </w:p>
        </w:tc>
      </w:tr>
      <w:tr w:rsidR="00190930" w:rsidRPr="00BB3890" w:rsidTr="00190930">
        <w:trPr>
          <w:cantSplit/>
        </w:trPr>
        <w:tc>
          <w:tcPr>
            <w:tcW w:w="1384"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TCF01</w:t>
            </w:r>
          </w:p>
        </w:tc>
        <w:tc>
          <w:tcPr>
            <w:tcW w:w="368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Sistema distribuido.</w:t>
            </w:r>
            <w:r w:rsidRPr="00BB3890">
              <w:rPr>
                <w:rFonts w:ascii="Verdana" w:eastAsia="Times New Roman" w:hAnsi="Verdana" w:cs="Times New Roman"/>
                <w:color w:val="000000"/>
                <w:sz w:val="20"/>
                <w:szCs w:val="20"/>
              </w:rPr>
              <w:tab/>
            </w:r>
          </w:p>
        </w:tc>
        <w:tc>
          <w:tcPr>
            <w:tcW w:w="1559"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 xml:space="preserve"> 2.00</w:t>
            </w:r>
          </w:p>
        </w:tc>
        <w:tc>
          <w:tcPr>
            <w:tcW w:w="1417"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2.00</w:t>
            </w:r>
          </w:p>
        </w:tc>
        <w:tc>
          <w:tcPr>
            <w:tcW w:w="127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4.00</w:t>
            </w:r>
          </w:p>
        </w:tc>
      </w:tr>
      <w:tr w:rsidR="00190930" w:rsidRPr="00BB3890" w:rsidTr="00190930">
        <w:trPr>
          <w:cantSplit/>
        </w:trPr>
        <w:tc>
          <w:tcPr>
            <w:tcW w:w="1384"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TCF02</w:t>
            </w:r>
          </w:p>
        </w:tc>
        <w:tc>
          <w:tcPr>
            <w:tcW w:w="368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Objetivos de performance o tiempo de respuesta.</w:t>
            </w:r>
            <w:r w:rsidRPr="00BB3890">
              <w:rPr>
                <w:rFonts w:ascii="Verdana" w:eastAsia="Times New Roman" w:hAnsi="Verdana" w:cs="Times New Roman"/>
                <w:color w:val="000000"/>
                <w:sz w:val="20"/>
                <w:szCs w:val="20"/>
              </w:rPr>
              <w:tab/>
            </w:r>
          </w:p>
        </w:tc>
        <w:tc>
          <w:tcPr>
            <w:tcW w:w="1559"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 xml:space="preserve"> 1.00</w:t>
            </w:r>
          </w:p>
        </w:tc>
        <w:tc>
          <w:tcPr>
            <w:tcW w:w="1417"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1.00</w:t>
            </w:r>
          </w:p>
        </w:tc>
        <w:tc>
          <w:tcPr>
            <w:tcW w:w="127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1.00</w:t>
            </w:r>
          </w:p>
        </w:tc>
      </w:tr>
      <w:tr w:rsidR="00190930" w:rsidRPr="00BB3890" w:rsidTr="00190930">
        <w:trPr>
          <w:cantSplit/>
        </w:trPr>
        <w:tc>
          <w:tcPr>
            <w:tcW w:w="1384"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TCF03</w:t>
            </w:r>
          </w:p>
        </w:tc>
        <w:tc>
          <w:tcPr>
            <w:tcW w:w="368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Eficiencia del usuario final.</w:t>
            </w:r>
            <w:r w:rsidRPr="00BB3890">
              <w:rPr>
                <w:rFonts w:ascii="Verdana" w:eastAsia="Times New Roman" w:hAnsi="Verdana" w:cs="Times New Roman"/>
                <w:color w:val="000000"/>
                <w:sz w:val="20"/>
                <w:szCs w:val="20"/>
              </w:rPr>
              <w:tab/>
            </w:r>
          </w:p>
        </w:tc>
        <w:tc>
          <w:tcPr>
            <w:tcW w:w="1559"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 xml:space="preserve"> 1.00</w:t>
            </w:r>
          </w:p>
        </w:tc>
        <w:tc>
          <w:tcPr>
            <w:tcW w:w="1417"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1.00</w:t>
            </w:r>
          </w:p>
        </w:tc>
        <w:tc>
          <w:tcPr>
            <w:tcW w:w="127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1.00</w:t>
            </w:r>
          </w:p>
        </w:tc>
      </w:tr>
      <w:tr w:rsidR="00190930" w:rsidRPr="00BB3890" w:rsidTr="00190930">
        <w:trPr>
          <w:cantSplit/>
        </w:trPr>
        <w:tc>
          <w:tcPr>
            <w:tcW w:w="1384"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TCF04</w:t>
            </w:r>
          </w:p>
        </w:tc>
        <w:tc>
          <w:tcPr>
            <w:tcW w:w="368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Procesamiento interno complejo.</w:t>
            </w:r>
            <w:r w:rsidRPr="00BB3890">
              <w:rPr>
                <w:rFonts w:ascii="Verdana" w:eastAsia="Times New Roman" w:hAnsi="Verdana" w:cs="Times New Roman"/>
                <w:color w:val="000000"/>
                <w:sz w:val="20"/>
                <w:szCs w:val="20"/>
              </w:rPr>
              <w:tab/>
            </w:r>
          </w:p>
        </w:tc>
        <w:tc>
          <w:tcPr>
            <w:tcW w:w="1559"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 xml:space="preserve"> 1.00</w:t>
            </w:r>
          </w:p>
        </w:tc>
        <w:tc>
          <w:tcPr>
            <w:tcW w:w="1417"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2.00</w:t>
            </w:r>
          </w:p>
        </w:tc>
        <w:tc>
          <w:tcPr>
            <w:tcW w:w="127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2.00</w:t>
            </w:r>
          </w:p>
        </w:tc>
      </w:tr>
      <w:tr w:rsidR="00190930" w:rsidRPr="00BB3890" w:rsidTr="00190930">
        <w:trPr>
          <w:cantSplit/>
        </w:trPr>
        <w:tc>
          <w:tcPr>
            <w:tcW w:w="1384"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TCF05</w:t>
            </w:r>
          </w:p>
        </w:tc>
        <w:tc>
          <w:tcPr>
            <w:tcW w:w="368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El código debe ser reutilizable.</w:t>
            </w:r>
          </w:p>
        </w:tc>
        <w:tc>
          <w:tcPr>
            <w:tcW w:w="1559"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 xml:space="preserve"> 1.00</w:t>
            </w:r>
          </w:p>
        </w:tc>
        <w:tc>
          <w:tcPr>
            <w:tcW w:w="1417"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1.00</w:t>
            </w:r>
          </w:p>
        </w:tc>
        <w:tc>
          <w:tcPr>
            <w:tcW w:w="127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1.00</w:t>
            </w:r>
          </w:p>
        </w:tc>
      </w:tr>
      <w:tr w:rsidR="00190930" w:rsidRPr="00BB3890" w:rsidTr="00190930">
        <w:trPr>
          <w:cantSplit/>
        </w:trPr>
        <w:tc>
          <w:tcPr>
            <w:tcW w:w="1384"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TCF06</w:t>
            </w:r>
          </w:p>
        </w:tc>
        <w:tc>
          <w:tcPr>
            <w:tcW w:w="368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Facilidad de instalación.</w:t>
            </w:r>
          </w:p>
        </w:tc>
        <w:tc>
          <w:tcPr>
            <w:tcW w:w="1559"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 xml:space="preserve"> 0.50</w:t>
            </w:r>
          </w:p>
        </w:tc>
        <w:tc>
          <w:tcPr>
            <w:tcW w:w="1417"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1.00</w:t>
            </w:r>
          </w:p>
        </w:tc>
        <w:tc>
          <w:tcPr>
            <w:tcW w:w="127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0.50</w:t>
            </w:r>
          </w:p>
        </w:tc>
      </w:tr>
      <w:tr w:rsidR="00190930" w:rsidRPr="00BB3890" w:rsidTr="00190930">
        <w:trPr>
          <w:cantSplit/>
        </w:trPr>
        <w:tc>
          <w:tcPr>
            <w:tcW w:w="1384"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TCF07</w:t>
            </w:r>
          </w:p>
        </w:tc>
        <w:tc>
          <w:tcPr>
            <w:tcW w:w="368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Facilidad de uso.</w:t>
            </w:r>
          </w:p>
        </w:tc>
        <w:tc>
          <w:tcPr>
            <w:tcW w:w="1559"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 xml:space="preserve"> 0.50</w:t>
            </w:r>
          </w:p>
        </w:tc>
        <w:tc>
          <w:tcPr>
            <w:tcW w:w="1417"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5.00</w:t>
            </w:r>
          </w:p>
        </w:tc>
        <w:tc>
          <w:tcPr>
            <w:tcW w:w="127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2.50</w:t>
            </w:r>
          </w:p>
        </w:tc>
      </w:tr>
      <w:tr w:rsidR="00190930" w:rsidRPr="00BB3890" w:rsidTr="00190930">
        <w:trPr>
          <w:cantSplit/>
        </w:trPr>
        <w:tc>
          <w:tcPr>
            <w:tcW w:w="1384"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TCF08</w:t>
            </w:r>
          </w:p>
        </w:tc>
        <w:tc>
          <w:tcPr>
            <w:tcW w:w="368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Portabilidad</w:t>
            </w:r>
          </w:p>
        </w:tc>
        <w:tc>
          <w:tcPr>
            <w:tcW w:w="1559"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 xml:space="preserve"> 2.00</w:t>
            </w:r>
          </w:p>
        </w:tc>
        <w:tc>
          <w:tcPr>
            <w:tcW w:w="1417"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0.00</w:t>
            </w:r>
          </w:p>
        </w:tc>
        <w:tc>
          <w:tcPr>
            <w:tcW w:w="127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0.00</w:t>
            </w:r>
          </w:p>
        </w:tc>
      </w:tr>
      <w:tr w:rsidR="00190930" w:rsidRPr="00BB3890" w:rsidTr="00190930">
        <w:trPr>
          <w:cantSplit/>
        </w:trPr>
        <w:tc>
          <w:tcPr>
            <w:tcW w:w="1384"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TCF09</w:t>
            </w:r>
          </w:p>
        </w:tc>
        <w:tc>
          <w:tcPr>
            <w:tcW w:w="368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Facilidad de cambio.</w:t>
            </w:r>
            <w:r w:rsidRPr="00BB3890">
              <w:rPr>
                <w:rFonts w:ascii="Verdana" w:eastAsia="Times New Roman" w:hAnsi="Verdana" w:cs="Times New Roman"/>
                <w:color w:val="000000"/>
                <w:sz w:val="20"/>
                <w:szCs w:val="20"/>
              </w:rPr>
              <w:tab/>
            </w:r>
          </w:p>
        </w:tc>
        <w:tc>
          <w:tcPr>
            <w:tcW w:w="1559"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 xml:space="preserve"> 1.00</w:t>
            </w:r>
          </w:p>
        </w:tc>
        <w:tc>
          <w:tcPr>
            <w:tcW w:w="1417"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3.00</w:t>
            </w:r>
          </w:p>
        </w:tc>
        <w:tc>
          <w:tcPr>
            <w:tcW w:w="127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3.00</w:t>
            </w:r>
          </w:p>
        </w:tc>
      </w:tr>
      <w:tr w:rsidR="00190930" w:rsidRPr="00BB3890" w:rsidTr="00190930">
        <w:trPr>
          <w:cantSplit/>
        </w:trPr>
        <w:tc>
          <w:tcPr>
            <w:tcW w:w="1384"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TCF010</w:t>
            </w:r>
          </w:p>
        </w:tc>
        <w:tc>
          <w:tcPr>
            <w:tcW w:w="368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Concurrencia</w:t>
            </w:r>
          </w:p>
        </w:tc>
        <w:tc>
          <w:tcPr>
            <w:tcW w:w="1559"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 xml:space="preserve"> 1.00</w:t>
            </w:r>
          </w:p>
        </w:tc>
        <w:tc>
          <w:tcPr>
            <w:tcW w:w="1417"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5.00</w:t>
            </w:r>
          </w:p>
        </w:tc>
        <w:tc>
          <w:tcPr>
            <w:tcW w:w="127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5.00</w:t>
            </w:r>
          </w:p>
        </w:tc>
      </w:tr>
      <w:tr w:rsidR="00190930" w:rsidRPr="00BB3890" w:rsidTr="00190930">
        <w:trPr>
          <w:cantSplit/>
        </w:trPr>
        <w:tc>
          <w:tcPr>
            <w:tcW w:w="1384"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TCF011</w:t>
            </w:r>
          </w:p>
        </w:tc>
        <w:tc>
          <w:tcPr>
            <w:tcW w:w="368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Incluye objetivos especiales de seguridad.</w:t>
            </w:r>
          </w:p>
        </w:tc>
        <w:tc>
          <w:tcPr>
            <w:tcW w:w="1559"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 xml:space="preserve"> 1.00</w:t>
            </w:r>
          </w:p>
        </w:tc>
        <w:tc>
          <w:tcPr>
            <w:tcW w:w="1417"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2.00</w:t>
            </w:r>
          </w:p>
        </w:tc>
        <w:tc>
          <w:tcPr>
            <w:tcW w:w="127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2.00</w:t>
            </w:r>
          </w:p>
        </w:tc>
      </w:tr>
      <w:tr w:rsidR="00190930" w:rsidRPr="00BB3890" w:rsidTr="00190930">
        <w:trPr>
          <w:cantSplit/>
        </w:trPr>
        <w:tc>
          <w:tcPr>
            <w:tcW w:w="1384"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TCF012</w:t>
            </w:r>
          </w:p>
        </w:tc>
        <w:tc>
          <w:tcPr>
            <w:tcW w:w="368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Provee acceso directo a terceras partes.</w:t>
            </w:r>
          </w:p>
        </w:tc>
        <w:tc>
          <w:tcPr>
            <w:tcW w:w="1559"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 xml:space="preserve"> 1.00</w:t>
            </w:r>
          </w:p>
        </w:tc>
        <w:tc>
          <w:tcPr>
            <w:tcW w:w="1417"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5.00</w:t>
            </w:r>
          </w:p>
        </w:tc>
        <w:tc>
          <w:tcPr>
            <w:tcW w:w="127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5.00</w:t>
            </w:r>
          </w:p>
        </w:tc>
      </w:tr>
      <w:tr w:rsidR="00190930" w:rsidRPr="00BB3890" w:rsidTr="00190930">
        <w:trPr>
          <w:cantSplit/>
        </w:trPr>
        <w:tc>
          <w:tcPr>
            <w:tcW w:w="1384"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TCF013</w:t>
            </w:r>
          </w:p>
        </w:tc>
        <w:tc>
          <w:tcPr>
            <w:tcW w:w="368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Se requiere facilidades de entrenamiento a usuario</w:t>
            </w:r>
          </w:p>
        </w:tc>
        <w:tc>
          <w:tcPr>
            <w:tcW w:w="1559"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 xml:space="preserve"> 1.00</w:t>
            </w:r>
          </w:p>
        </w:tc>
        <w:tc>
          <w:tcPr>
            <w:tcW w:w="1417"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1.00</w:t>
            </w:r>
          </w:p>
        </w:tc>
        <w:tc>
          <w:tcPr>
            <w:tcW w:w="127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1.00</w:t>
            </w:r>
          </w:p>
        </w:tc>
      </w:tr>
      <w:tr w:rsidR="00190930" w:rsidRPr="00BB3890" w:rsidTr="00190930">
        <w:trPr>
          <w:cantSplit/>
        </w:trPr>
        <w:tc>
          <w:tcPr>
            <w:tcW w:w="1384"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p>
        </w:tc>
        <w:tc>
          <w:tcPr>
            <w:tcW w:w="368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p>
        </w:tc>
        <w:tc>
          <w:tcPr>
            <w:tcW w:w="1559"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p>
        </w:tc>
        <w:tc>
          <w:tcPr>
            <w:tcW w:w="1417"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Total:</w:t>
            </w:r>
          </w:p>
        </w:tc>
        <w:tc>
          <w:tcPr>
            <w:tcW w:w="127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28.00</w:t>
            </w:r>
          </w:p>
        </w:tc>
      </w:tr>
    </w:tbl>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p>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p>
    <w:tbl>
      <w:tblPr>
        <w:tblW w:w="0" w:type="auto"/>
        <w:tblInd w:w="108" w:type="dxa"/>
        <w:tblLayout w:type="fixed"/>
        <w:tblLook w:val="0000" w:firstRow="0" w:lastRow="0" w:firstColumn="0" w:lastColumn="0" w:noHBand="0" w:noVBand="0"/>
      </w:tblPr>
      <w:tblGrid>
        <w:gridCol w:w="8046"/>
        <w:gridCol w:w="1276"/>
      </w:tblGrid>
      <w:tr w:rsidR="00190930" w:rsidRPr="00BB3890" w:rsidTr="00190930">
        <w:tc>
          <w:tcPr>
            <w:tcW w:w="8046" w:type="dxa"/>
            <w:tcBorders>
              <w:top w:val="single" w:sz="4" w:space="0" w:color="auto"/>
              <w:left w:val="single" w:sz="4" w:space="0" w:color="auto"/>
              <w:bottom w:val="single" w:sz="4" w:space="0" w:color="auto"/>
              <w:right w:val="single" w:sz="4" w:space="0" w:color="auto"/>
            </w:tcBorders>
            <w:shd w:val="clear" w:color="auto" w:fill="C0C0C0"/>
          </w:tcPr>
          <w:p w:rsidR="00190930" w:rsidRPr="00BB3890" w:rsidRDefault="00190930" w:rsidP="00190930">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Factor</w:t>
            </w:r>
          </w:p>
        </w:tc>
        <w:tc>
          <w:tcPr>
            <w:tcW w:w="1276" w:type="dxa"/>
            <w:tcBorders>
              <w:top w:val="single" w:sz="4" w:space="0" w:color="auto"/>
              <w:left w:val="single" w:sz="4" w:space="0" w:color="auto"/>
              <w:bottom w:val="single" w:sz="4" w:space="0" w:color="auto"/>
              <w:right w:val="single" w:sz="4" w:space="0" w:color="auto"/>
            </w:tcBorders>
            <w:shd w:val="clear" w:color="auto" w:fill="C0C0C0"/>
          </w:tcPr>
          <w:p w:rsidR="00190930" w:rsidRPr="00BB3890" w:rsidRDefault="00190930" w:rsidP="00190930">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Valor</w:t>
            </w:r>
          </w:p>
        </w:tc>
      </w:tr>
      <w:tr w:rsidR="00190930" w:rsidRPr="00BB3890" w:rsidTr="00190930">
        <w:trPr>
          <w:cantSplit/>
        </w:trPr>
        <w:tc>
          <w:tcPr>
            <w:tcW w:w="804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TCF sin ajustar (UTV)</w:t>
            </w:r>
          </w:p>
        </w:tc>
        <w:tc>
          <w:tcPr>
            <w:tcW w:w="127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28.00</w:t>
            </w:r>
          </w:p>
        </w:tc>
      </w:tr>
      <w:tr w:rsidR="00190930" w:rsidRPr="00BB3890" w:rsidTr="00190930">
        <w:trPr>
          <w:cantSplit/>
        </w:trPr>
        <w:tc>
          <w:tcPr>
            <w:tcW w:w="804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Peso TCF (TWF)</w:t>
            </w:r>
          </w:p>
        </w:tc>
        <w:tc>
          <w:tcPr>
            <w:tcW w:w="127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0.01</w:t>
            </w:r>
          </w:p>
        </w:tc>
      </w:tr>
      <w:tr w:rsidR="00190930" w:rsidRPr="00BB3890" w:rsidTr="00190930">
        <w:trPr>
          <w:cantSplit/>
        </w:trPr>
        <w:tc>
          <w:tcPr>
            <w:tcW w:w="804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Constante TCF (TC)</w:t>
            </w:r>
          </w:p>
        </w:tc>
        <w:tc>
          <w:tcPr>
            <w:tcW w:w="127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0.60</w:t>
            </w:r>
          </w:p>
        </w:tc>
      </w:tr>
      <w:tr w:rsidR="00190930" w:rsidRPr="00BB3890" w:rsidTr="00190930">
        <w:trPr>
          <w:cantSplit/>
        </w:trPr>
        <w:tc>
          <w:tcPr>
            <w:tcW w:w="804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lastRenderedPageBreak/>
              <w:t>Factores Técnicos (TCF) = TC + (UTV * TWF)</w:t>
            </w:r>
          </w:p>
        </w:tc>
        <w:tc>
          <w:tcPr>
            <w:tcW w:w="1276" w:type="dxa"/>
            <w:tcBorders>
              <w:top w:val="single" w:sz="4" w:space="0" w:color="auto"/>
              <w:left w:val="single" w:sz="4" w:space="0" w:color="auto"/>
              <w:bottom w:val="single" w:sz="4" w:space="0" w:color="auto"/>
              <w:right w:val="single" w:sz="4" w:space="0" w:color="auto"/>
            </w:tcBorders>
          </w:tcPr>
          <w:p w:rsidR="00190930" w:rsidRPr="00BB3890" w:rsidRDefault="00190930" w:rsidP="00190930">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0.88</w:t>
            </w:r>
          </w:p>
        </w:tc>
      </w:tr>
    </w:tbl>
    <w:p w:rsidR="00190930" w:rsidRPr="00BB3890" w:rsidRDefault="00190930" w:rsidP="00190930">
      <w:pPr>
        <w:shd w:val="clear" w:color="auto" w:fill="FFFFFF"/>
        <w:spacing w:after="0" w:line="240" w:lineRule="auto"/>
        <w:rPr>
          <w:rFonts w:ascii="Verdana" w:eastAsia="Times New Roman" w:hAnsi="Verdana" w:cs="Times New Roman"/>
          <w:color w:val="000000"/>
          <w:sz w:val="20"/>
          <w:szCs w:val="20"/>
        </w:rPr>
      </w:pPr>
    </w:p>
    <w:p w:rsidR="00190930" w:rsidRPr="00BB3890" w:rsidRDefault="00190930" w:rsidP="00190930">
      <w:pPr>
        <w:pStyle w:val="Heading5"/>
        <w:rPr>
          <w:rFonts w:eastAsia="Times New Roman"/>
        </w:rPr>
      </w:pPr>
      <w:r w:rsidRPr="00BB3890">
        <w:rPr>
          <w:rFonts w:eastAsia="Times New Roman"/>
          <w:rPrChange w:id="1289" w:author="Walter Poch" w:date="2010-10-12T19:57:00Z">
            <w:rPr>
              <w:rFonts w:eastAsia="Times New Roman"/>
              <w:i w:val="0"/>
              <w:iCs w:val="0"/>
              <w:sz w:val="22"/>
              <w:szCs w:val="22"/>
            </w:rPr>
          </w:rPrChange>
        </w:rPr>
        <w:t>Factores Ambientales</w:t>
      </w:r>
    </w:p>
    <w:tbl>
      <w:tblPr>
        <w:tblW w:w="0" w:type="auto"/>
        <w:tblInd w:w="108" w:type="dxa"/>
        <w:tblLayout w:type="fixed"/>
        <w:tblLook w:val="0000" w:firstRow="0" w:lastRow="0" w:firstColumn="0" w:lastColumn="0" w:noHBand="0" w:noVBand="0"/>
      </w:tblPr>
      <w:tblGrid>
        <w:gridCol w:w="1384"/>
        <w:gridCol w:w="3686"/>
        <w:gridCol w:w="1559"/>
        <w:gridCol w:w="1417"/>
        <w:gridCol w:w="1314"/>
      </w:tblGrid>
      <w:tr w:rsidR="00190930" w:rsidRPr="00BB3890" w:rsidTr="00190930">
        <w:tc>
          <w:tcPr>
            <w:tcW w:w="1384" w:type="dxa"/>
            <w:tcBorders>
              <w:top w:val="single" w:sz="4" w:space="0" w:color="auto"/>
              <w:left w:val="single" w:sz="4" w:space="0" w:color="auto"/>
              <w:bottom w:val="single" w:sz="4" w:space="0" w:color="auto"/>
              <w:right w:val="single" w:sz="4" w:space="0" w:color="auto"/>
            </w:tcBorders>
            <w:shd w:val="clear" w:color="auto" w:fill="C0C0C0"/>
          </w:tcPr>
          <w:p w:rsidR="00190930" w:rsidRPr="00BB3890" w:rsidRDefault="008F060E" w:rsidP="00423629">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Métrica</w:t>
            </w:r>
          </w:p>
        </w:tc>
        <w:tc>
          <w:tcPr>
            <w:tcW w:w="3686" w:type="dxa"/>
            <w:tcBorders>
              <w:top w:val="single" w:sz="4" w:space="0" w:color="auto"/>
              <w:left w:val="single" w:sz="4" w:space="0" w:color="auto"/>
              <w:bottom w:val="single" w:sz="4" w:space="0" w:color="auto"/>
              <w:right w:val="single" w:sz="4" w:space="0" w:color="auto"/>
            </w:tcBorders>
            <w:shd w:val="clear" w:color="auto" w:fill="C0C0C0"/>
          </w:tcPr>
          <w:p w:rsidR="00190930" w:rsidRPr="00BB3890" w:rsidRDefault="008F060E" w:rsidP="00423629">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Descripción</w:t>
            </w:r>
          </w:p>
        </w:tc>
        <w:tc>
          <w:tcPr>
            <w:tcW w:w="1559" w:type="dxa"/>
            <w:tcBorders>
              <w:top w:val="single" w:sz="4" w:space="0" w:color="auto"/>
              <w:left w:val="single" w:sz="4" w:space="0" w:color="auto"/>
              <w:bottom w:val="single" w:sz="4" w:space="0" w:color="auto"/>
              <w:right w:val="single" w:sz="4" w:space="0" w:color="auto"/>
            </w:tcBorders>
            <w:shd w:val="clear" w:color="auto" w:fill="C0C0C0"/>
          </w:tcPr>
          <w:p w:rsidR="00190930" w:rsidRPr="00BB3890" w:rsidRDefault="00423629" w:rsidP="00423629">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Peso</w:t>
            </w:r>
          </w:p>
        </w:tc>
        <w:tc>
          <w:tcPr>
            <w:tcW w:w="1417" w:type="dxa"/>
            <w:tcBorders>
              <w:top w:val="single" w:sz="4" w:space="0" w:color="auto"/>
              <w:left w:val="single" w:sz="4" w:space="0" w:color="auto"/>
              <w:bottom w:val="single" w:sz="4" w:space="0" w:color="auto"/>
              <w:right w:val="single" w:sz="4" w:space="0" w:color="auto"/>
            </w:tcBorders>
            <w:shd w:val="clear" w:color="auto" w:fill="C0C0C0"/>
          </w:tcPr>
          <w:p w:rsidR="00190930" w:rsidRPr="00BB3890" w:rsidRDefault="00423629" w:rsidP="00423629">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Valor</w:t>
            </w:r>
          </w:p>
        </w:tc>
        <w:tc>
          <w:tcPr>
            <w:tcW w:w="1314" w:type="dxa"/>
            <w:tcBorders>
              <w:top w:val="single" w:sz="4" w:space="0" w:color="auto"/>
              <w:left w:val="single" w:sz="4" w:space="0" w:color="auto"/>
              <w:bottom w:val="single" w:sz="4" w:space="0" w:color="auto"/>
              <w:right w:val="single" w:sz="4" w:space="0" w:color="auto"/>
            </w:tcBorders>
            <w:shd w:val="clear" w:color="auto" w:fill="C0C0C0"/>
          </w:tcPr>
          <w:p w:rsidR="00190930" w:rsidRPr="00BB3890" w:rsidRDefault="00190930" w:rsidP="00423629">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TCF</w:t>
            </w:r>
          </w:p>
        </w:tc>
      </w:tr>
      <w:tr w:rsidR="00190930" w:rsidRPr="00BB3890" w:rsidTr="00190930">
        <w:trPr>
          <w:cantSplit/>
        </w:trPr>
        <w:tc>
          <w:tcPr>
            <w:tcW w:w="1384"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ECF01</w:t>
            </w:r>
          </w:p>
        </w:tc>
        <w:tc>
          <w:tcPr>
            <w:tcW w:w="3686"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Familiaridad con el modelo de proyecto utilizado.</w:t>
            </w:r>
            <w:r w:rsidRPr="00BB3890">
              <w:rPr>
                <w:rFonts w:ascii="Verdana" w:eastAsia="Times New Roman" w:hAnsi="Verdana" w:cs="Times New Roman"/>
                <w:color w:val="000000"/>
                <w:sz w:val="20"/>
                <w:szCs w:val="20"/>
              </w:rPr>
              <w:tab/>
            </w:r>
          </w:p>
        </w:tc>
        <w:tc>
          <w:tcPr>
            <w:tcW w:w="1559"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 xml:space="preserve"> 1.50</w:t>
            </w:r>
          </w:p>
        </w:tc>
        <w:tc>
          <w:tcPr>
            <w:tcW w:w="1417"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0.00</w:t>
            </w:r>
          </w:p>
        </w:tc>
        <w:tc>
          <w:tcPr>
            <w:tcW w:w="1314"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0.00</w:t>
            </w:r>
          </w:p>
        </w:tc>
      </w:tr>
      <w:tr w:rsidR="00190930" w:rsidRPr="00BB3890" w:rsidTr="00190930">
        <w:trPr>
          <w:cantSplit/>
          <w:trHeight w:val="240"/>
        </w:trPr>
        <w:tc>
          <w:tcPr>
            <w:tcW w:w="1384"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ECF02</w:t>
            </w:r>
          </w:p>
        </w:tc>
        <w:tc>
          <w:tcPr>
            <w:tcW w:w="3686"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Experiencia en la aplicación.</w:t>
            </w:r>
          </w:p>
        </w:tc>
        <w:tc>
          <w:tcPr>
            <w:tcW w:w="1559"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 xml:space="preserve"> 0.50</w:t>
            </w:r>
          </w:p>
        </w:tc>
        <w:tc>
          <w:tcPr>
            <w:tcW w:w="1417"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4.00</w:t>
            </w:r>
          </w:p>
        </w:tc>
        <w:tc>
          <w:tcPr>
            <w:tcW w:w="1314"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2.00</w:t>
            </w:r>
          </w:p>
        </w:tc>
      </w:tr>
      <w:tr w:rsidR="00190930" w:rsidRPr="00BB3890" w:rsidTr="00190930">
        <w:trPr>
          <w:cantSplit/>
        </w:trPr>
        <w:tc>
          <w:tcPr>
            <w:tcW w:w="1384"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ECF03</w:t>
            </w:r>
          </w:p>
        </w:tc>
        <w:tc>
          <w:tcPr>
            <w:tcW w:w="3686"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Experiencia en orientación a objetos.</w:t>
            </w:r>
          </w:p>
        </w:tc>
        <w:tc>
          <w:tcPr>
            <w:tcW w:w="1559"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 xml:space="preserve"> 1.00</w:t>
            </w:r>
          </w:p>
        </w:tc>
        <w:tc>
          <w:tcPr>
            <w:tcW w:w="1417"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5.00</w:t>
            </w:r>
          </w:p>
        </w:tc>
        <w:tc>
          <w:tcPr>
            <w:tcW w:w="1314"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5.00</w:t>
            </w:r>
          </w:p>
        </w:tc>
      </w:tr>
      <w:tr w:rsidR="00190930" w:rsidRPr="00BB3890" w:rsidTr="00190930">
        <w:trPr>
          <w:cantSplit/>
        </w:trPr>
        <w:tc>
          <w:tcPr>
            <w:tcW w:w="1384"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ECF04</w:t>
            </w:r>
          </w:p>
        </w:tc>
        <w:tc>
          <w:tcPr>
            <w:tcW w:w="3686"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Capacidad del analista líder.</w:t>
            </w:r>
          </w:p>
        </w:tc>
        <w:tc>
          <w:tcPr>
            <w:tcW w:w="1559"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 xml:space="preserve"> 0.50</w:t>
            </w:r>
          </w:p>
        </w:tc>
        <w:tc>
          <w:tcPr>
            <w:tcW w:w="1417"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4.00</w:t>
            </w:r>
          </w:p>
        </w:tc>
        <w:tc>
          <w:tcPr>
            <w:tcW w:w="1314"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2.00</w:t>
            </w:r>
          </w:p>
        </w:tc>
      </w:tr>
      <w:tr w:rsidR="00190930" w:rsidRPr="00BB3890" w:rsidTr="00190930">
        <w:trPr>
          <w:cantSplit/>
        </w:trPr>
        <w:tc>
          <w:tcPr>
            <w:tcW w:w="1384"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ECF05</w:t>
            </w:r>
          </w:p>
        </w:tc>
        <w:tc>
          <w:tcPr>
            <w:tcW w:w="3686"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Motivación.</w:t>
            </w:r>
          </w:p>
        </w:tc>
        <w:tc>
          <w:tcPr>
            <w:tcW w:w="1559"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 xml:space="preserve"> 1.00</w:t>
            </w:r>
          </w:p>
        </w:tc>
        <w:tc>
          <w:tcPr>
            <w:tcW w:w="1417"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2.00</w:t>
            </w:r>
          </w:p>
        </w:tc>
        <w:tc>
          <w:tcPr>
            <w:tcW w:w="1314"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2.00</w:t>
            </w:r>
          </w:p>
        </w:tc>
      </w:tr>
      <w:tr w:rsidR="00190930" w:rsidRPr="00BB3890" w:rsidTr="00190930">
        <w:trPr>
          <w:cantSplit/>
        </w:trPr>
        <w:tc>
          <w:tcPr>
            <w:tcW w:w="1384"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ECF06</w:t>
            </w:r>
          </w:p>
        </w:tc>
        <w:tc>
          <w:tcPr>
            <w:tcW w:w="3686"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Estabilidad de los requerimientos</w:t>
            </w:r>
          </w:p>
        </w:tc>
        <w:tc>
          <w:tcPr>
            <w:tcW w:w="1559"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 xml:space="preserve"> 2.00</w:t>
            </w:r>
          </w:p>
        </w:tc>
        <w:tc>
          <w:tcPr>
            <w:tcW w:w="1417"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1.00</w:t>
            </w:r>
          </w:p>
        </w:tc>
        <w:tc>
          <w:tcPr>
            <w:tcW w:w="1314"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2.00</w:t>
            </w:r>
          </w:p>
        </w:tc>
      </w:tr>
      <w:tr w:rsidR="00190930" w:rsidRPr="00BB3890" w:rsidTr="00190930">
        <w:trPr>
          <w:cantSplit/>
        </w:trPr>
        <w:tc>
          <w:tcPr>
            <w:tcW w:w="1384"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ECF07</w:t>
            </w:r>
          </w:p>
        </w:tc>
        <w:tc>
          <w:tcPr>
            <w:tcW w:w="3686"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 xml:space="preserve">Personal </w:t>
            </w:r>
            <w:proofErr w:type="spellStart"/>
            <w:r w:rsidRPr="00BB3890">
              <w:rPr>
                <w:rFonts w:ascii="Verdana" w:eastAsia="Times New Roman" w:hAnsi="Verdana" w:cs="Times New Roman"/>
                <w:color w:val="000000"/>
                <w:sz w:val="20"/>
                <w:szCs w:val="20"/>
              </w:rPr>
              <w:t>part</w:t>
            </w:r>
            <w:proofErr w:type="spellEnd"/>
            <w:r w:rsidRPr="00BB3890">
              <w:rPr>
                <w:rFonts w:ascii="Verdana" w:eastAsia="Times New Roman" w:hAnsi="Verdana" w:cs="Times New Roman"/>
                <w:color w:val="000000"/>
                <w:sz w:val="20"/>
                <w:szCs w:val="20"/>
              </w:rPr>
              <w:t>-time</w:t>
            </w:r>
          </w:p>
        </w:tc>
        <w:tc>
          <w:tcPr>
            <w:tcW w:w="1559"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 xml:space="preserve"> -1.00</w:t>
            </w:r>
          </w:p>
        </w:tc>
        <w:tc>
          <w:tcPr>
            <w:tcW w:w="1417"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5.00</w:t>
            </w:r>
          </w:p>
        </w:tc>
        <w:tc>
          <w:tcPr>
            <w:tcW w:w="1314"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-5.00</w:t>
            </w:r>
          </w:p>
        </w:tc>
      </w:tr>
      <w:tr w:rsidR="00190930" w:rsidRPr="00BB3890" w:rsidTr="00190930">
        <w:trPr>
          <w:cantSplit/>
        </w:trPr>
        <w:tc>
          <w:tcPr>
            <w:tcW w:w="1384"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ECF08</w:t>
            </w:r>
          </w:p>
        </w:tc>
        <w:tc>
          <w:tcPr>
            <w:tcW w:w="3686"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Dificultad del lenguaje de programación</w:t>
            </w:r>
          </w:p>
        </w:tc>
        <w:tc>
          <w:tcPr>
            <w:tcW w:w="1559"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 xml:space="preserve"> -1.00</w:t>
            </w:r>
          </w:p>
        </w:tc>
        <w:tc>
          <w:tcPr>
            <w:tcW w:w="1417"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3.00</w:t>
            </w:r>
          </w:p>
        </w:tc>
        <w:tc>
          <w:tcPr>
            <w:tcW w:w="1314"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-3.00</w:t>
            </w:r>
          </w:p>
        </w:tc>
      </w:tr>
      <w:tr w:rsidR="00190930" w:rsidRPr="00BB3890" w:rsidTr="00190930">
        <w:trPr>
          <w:cantSplit/>
        </w:trPr>
        <w:tc>
          <w:tcPr>
            <w:tcW w:w="1384"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b/>
                <w:bCs/>
                <w:color w:val="000000"/>
                <w:sz w:val="20"/>
                <w:szCs w:val="20"/>
              </w:rPr>
            </w:pPr>
          </w:p>
        </w:tc>
        <w:tc>
          <w:tcPr>
            <w:tcW w:w="3686"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b/>
                <w:bCs/>
                <w:color w:val="000000"/>
                <w:sz w:val="20"/>
                <w:szCs w:val="20"/>
              </w:rPr>
            </w:pPr>
          </w:p>
        </w:tc>
        <w:tc>
          <w:tcPr>
            <w:tcW w:w="1559"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b/>
                <w:bCs/>
                <w:color w:val="000000"/>
                <w:sz w:val="20"/>
                <w:szCs w:val="20"/>
              </w:rPr>
            </w:pPr>
          </w:p>
        </w:tc>
        <w:tc>
          <w:tcPr>
            <w:tcW w:w="1417"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Total:</w:t>
            </w:r>
          </w:p>
        </w:tc>
        <w:tc>
          <w:tcPr>
            <w:tcW w:w="1314"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5.00</w:t>
            </w:r>
          </w:p>
        </w:tc>
      </w:tr>
    </w:tbl>
    <w:p w:rsidR="00190930" w:rsidRPr="00BB3890" w:rsidRDefault="00190930" w:rsidP="00190930"/>
    <w:tbl>
      <w:tblPr>
        <w:tblW w:w="0" w:type="auto"/>
        <w:tblInd w:w="108" w:type="dxa"/>
        <w:tblLayout w:type="fixed"/>
        <w:tblLook w:val="0000" w:firstRow="0" w:lastRow="0" w:firstColumn="0" w:lastColumn="0" w:noHBand="0" w:noVBand="0"/>
      </w:tblPr>
      <w:tblGrid>
        <w:gridCol w:w="8046"/>
        <w:gridCol w:w="1276"/>
      </w:tblGrid>
      <w:tr w:rsidR="00190930" w:rsidRPr="00BB3890" w:rsidTr="00190930">
        <w:tc>
          <w:tcPr>
            <w:tcW w:w="8046" w:type="dxa"/>
            <w:tcBorders>
              <w:top w:val="single" w:sz="4" w:space="0" w:color="auto"/>
              <w:left w:val="single" w:sz="4" w:space="0" w:color="auto"/>
              <w:bottom w:val="single" w:sz="4" w:space="0" w:color="auto"/>
              <w:right w:val="single" w:sz="4" w:space="0" w:color="auto"/>
            </w:tcBorders>
            <w:shd w:val="clear" w:color="auto" w:fill="C0C0C0"/>
          </w:tcPr>
          <w:p w:rsidR="00190930" w:rsidRPr="00BB3890" w:rsidRDefault="00190930" w:rsidP="00423629">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Factor</w:t>
            </w:r>
          </w:p>
        </w:tc>
        <w:tc>
          <w:tcPr>
            <w:tcW w:w="1276" w:type="dxa"/>
            <w:tcBorders>
              <w:top w:val="single" w:sz="4" w:space="0" w:color="auto"/>
              <w:left w:val="single" w:sz="4" w:space="0" w:color="auto"/>
              <w:bottom w:val="single" w:sz="4" w:space="0" w:color="auto"/>
              <w:right w:val="single" w:sz="4" w:space="0" w:color="auto"/>
            </w:tcBorders>
            <w:shd w:val="clear" w:color="auto" w:fill="C0C0C0"/>
          </w:tcPr>
          <w:p w:rsidR="00190930" w:rsidRPr="00BB3890" w:rsidRDefault="00190930" w:rsidP="00423629">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Val</w:t>
            </w:r>
            <w:r w:rsidR="00423629" w:rsidRPr="00BB3890">
              <w:rPr>
                <w:rFonts w:ascii="Verdana" w:eastAsia="Times New Roman" w:hAnsi="Verdana" w:cs="Times New Roman"/>
                <w:b/>
                <w:bCs/>
                <w:color w:val="000000"/>
                <w:sz w:val="20"/>
                <w:szCs w:val="20"/>
              </w:rPr>
              <w:t>or</w:t>
            </w:r>
          </w:p>
        </w:tc>
      </w:tr>
      <w:tr w:rsidR="00190930" w:rsidRPr="00BB3890" w:rsidTr="00190930">
        <w:trPr>
          <w:cantSplit/>
        </w:trPr>
        <w:tc>
          <w:tcPr>
            <w:tcW w:w="8046"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 xml:space="preserve">ECF </w:t>
            </w:r>
            <w:r w:rsidR="00423629" w:rsidRPr="00BB3890">
              <w:rPr>
                <w:rFonts w:ascii="Verdana" w:eastAsia="Times New Roman" w:hAnsi="Verdana" w:cs="Times New Roman"/>
                <w:color w:val="000000"/>
                <w:sz w:val="20"/>
                <w:szCs w:val="20"/>
              </w:rPr>
              <w:t>sin ajustar</w:t>
            </w:r>
            <w:r w:rsidRPr="00BB3890">
              <w:rPr>
                <w:rFonts w:ascii="Verdana" w:eastAsia="Times New Roman" w:hAnsi="Verdana" w:cs="Times New Roman"/>
                <w:color w:val="000000"/>
                <w:sz w:val="20"/>
                <w:szCs w:val="20"/>
              </w:rPr>
              <w:t xml:space="preserve"> (UEV)</w:t>
            </w:r>
          </w:p>
        </w:tc>
        <w:tc>
          <w:tcPr>
            <w:tcW w:w="1276"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5.00</w:t>
            </w:r>
          </w:p>
        </w:tc>
      </w:tr>
      <w:tr w:rsidR="00190930" w:rsidRPr="00BB3890" w:rsidTr="00190930">
        <w:trPr>
          <w:cantSplit/>
        </w:trPr>
        <w:tc>
          <w:tcPr>
            <w:tcW w:w="8046" w:type="dxa"/>
            <w:tcBorders>
              <w:top w:val="single" w:sz="4" w:space="0" w:color="auto"/>
              <w:left w:val="single" w:sz="4" w:space="0" w:color="auto"/>
              <w:bottom w:val="single" w:sz="4" w:space="0" w:color="auto"/>
              <w:right w:val="single" w:sz="4" w:space="0" w:color="auto"/>
            </w:tcBorders>
          </w:tcPr>
          <w:p w:rsidR="00190930" w:rsidRPr="00BB3890" w:rsidRDefault="00423629"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 xml:space="preserve">Peso </w:t>
            </w:r>
            <w:r w:rsidR="00190930" w:rsidRPr="00BB3890">
              <w:rPr>
                <w:rFonts w:ascii="Verdana" w:eastAsia="Times New Roman" w:hAnsi="Verdana" w:cs="Times New Roman"/>
                <w:color w:val="000000"/>
                <w:sz w:val="20"/>
                <w:szCs w:val="20"/>
              </w:rPr>
              <w:t>ECF (EWF)</w:t>
            </w:r>
          </w:p>
        </w:tc>
        <w:tc>
          <w:tcPr>
            <w:tcW w:w="1276"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-0.03</w:t>
            </w:r>
          </w:p>
        </w:tc>
      </w:tr>
      <w:tr w:rsidR="00190930" w:rsidRPr="00BB3890" w:rsidTr="00190930">
        <w:trPr>
          <w:cantSplit/>
        </w:trPr>
        <w:tc>
          <w:tcPr>
            <w:tcW w:w="8046" w:type="dxa"/>
            <w:tcBorders>
              <w:top w:val="single" w:sz="4" w:space="0" w:color="auto"/>
              <w:left w:val="single" w:sz="4" w:space="0" w:color="auto"/>
              <w:bottom w:val="single" w:sz="4" w:space="0" w:color="auto"/>
              <w:right w:val="single" w:sz="4" w:space="0" w:color="auto"/>
            </w:tcBorders>
          </w:tcPr>
          <w:p w:rsidR="00190930" w:rsidRPr="00BB3890" w:rsidRDefault="00423629"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 xml:space="preserve">Constante </w:t>
            </w:r>
            <w:r w:rsidR="00190930" w:rsidRPr="00BB3890">
              <w:rPr>
                <w:rFonts w:ascii="Verdana" w:eastAsia="Times New Roman" w:hAnsi="Verdana" w:cs="Times New Roman"/>
                <w:color w:val="000000"/>
                <w:sz w:val="20"/>
                <w:szCs w:val="20"/>
              </w:rPr>
              <w:t>ECF (EC)</w:t>
            </w:r>
          </w:p>
        </w:tc>
        <w:tc>
          <w:tcPr>
            <w:tcW w:w="1276"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1.40</w:t>
            </w:r>
          </w:p>
        </w:tc>
      </w:tr>
      <w:tr w:rsidR="00190930" w:rsidRPr="00BB3890" w:rsidTr="00190930">
        <w:trPr>
          <w:cantSplit/>
        </w:trPr>
        <w:tc>
          <w:tcPr>
            <w:tcW w:w="8046" w:type="dxa"/>
            <w:tcBorders>
              <w:top w:val="single" w:sz="4" w:space="0" w:color="auto"/>
              <w:left w:val="single" w:sz="4" w:space="0" w:color="auto"/>
              <w:bottom w:val="single" w:sz="4" w:space="0" w:color="auto"/>
              <w:right w:val="single" w:sz="4" w:space="0" w:color="auto"/>
            </w:tcBorders>
          </w:tcPr>
          <w:p w:rsidR="00190930" w:rsidRPr="00BB3890" w:rsidRDefault="00423629" w:rsidP="00423629">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Factores Ambientales</w:t>
            </w:r>
            <w:r w:rsidR="00190930" w:rsidRPr="00BB3890">
              <w:rPr>
                <w:rFonts w:ascii="Verdana" w:eastAsia="Times New Roman" w:hAnsi="Verdana" w:cs="Times New Roman"/>
                <w:b/>
                <w:bCs/>
                <w:color w:val="000000"/>
                <w:sz w:val="20"/>
                <w:szCs w:val="20"/>
              </w:rPr>
              <w:t xml:space="preserve"> (ECF) = EC + (UEV * EWF)</w:t>
            </w:r>
          </w:p>
        </w:tc>
        <w:tc>
          <w:tcPr>
            <w:tcW w:w="1276" w:type="dxa"/>
            <w:tcBorders>
              <w:top w:val="single" w:sz="4" w:space="0" w:color="auto"/>
              <w:left w:val="single" w:sz="4" w:space="0" w:color="auto"/>
              <w:bottom w:val="single" w:sz="4" w:space="0" w:color="auto"/>
              <w:right w:val="single" w:sz="4" w:space="0" w:color="auto"/>
            </w:tcBorders>
          </w:tcPr>
          <w:p w:rsidR="00190930" w:rsidRPr="00BB3890" w:rsidRDefault="00190930" w:rsidP="00423629">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1.25</w:t>
            </w:r>
          </w:p>
        </w:tc>
      </w:tr>
    </w:tbl>
    <w:p w:rsidR="00190930" w:rsidRPr="00BB3890" w:rsidRDefault="00190930" w:rsidP="007432B3">
      <w:pPr>
        <w:shd w:val="clear" w:color="auto" w:fill="FFFFFF"/>
        <w:spacing w:after="0" w:line="240" w:lineRule="auto"/>
        <w:rPr>
          <w:rFonts w:ascii="Verdana" w:eastAsia="Times New Roman" w:hAnsi="Verdana" w:cs="Times New Roman"/>
          <w:color w:val="000000"/>
          <w:sz w:val="20"/>
          <w:szCs w:val="20"/>
        </w:rPr>
      </w:pPr>
    </w:p>
    <w:p w:rsidR="00190930" w:rsidRPr="00BB3890" w:rsidRDefault="00423629" w:rsidP="00423629">
      <w:pPr>
        <w:pStyle w:val="Heading5"/>
        <w:rPr>
          <w:rFonts w:eastAsia="Times New Roman"/>
        </w:rPr>
      </w:pPr>
      <w:r w:rsidRPr="00BB3890">
        <w:rPr>
          <w:rFonts w:eastAsia="Times New Roman"/>
          <w:rPrChange w:id="1290" w:author="Walter Poch" w:date="2010-10-12T19:57:00Z">
            <w:rPr>
              <w:rFonts w:eastAsia="Times New Roman"/>
              <w:i w:val="0"/>
              <w:iCs w:val="0"/>
              <w:sz w:val="22"/>
              <w:szCs w:val="22"/>
            </w:rPr>
          </w:rPrChange>
        </w:rPr>
        <w:t>Casos De Uso</w:t>
      </w:r>
    </w:p>
    <w:p w:rsidR="00190930" w:rsidRPr="00BB3890" w:rsidRDefault="00190930" w:rsidP="007432B3">
      <w:pPr>
        <w:shd w:val="clear" w:color="auto" w:fill="FFFFFF"/>
        <w:spacing w:after="0" w:line="240" w:lineRule="auto"/>
        <w:rPr>
          <w:rFonts w:ascii="Verdana" w:eastAsia="Times New Roman" w:hAnsi="Verdana" w:cs="Times New Roman"/>
          <w:color w:val="000000"/>
          <w:sz w:val="20"/>
          <w:szCs w:val="20"/>
        </w:rPr>
      </w:pPr>
    </w:p>
    <w:tbl>
      <w:tblPr>
        <w:tblW w:w="0" w:type="auto"/>
        <w:tblInd w:w="108" w:type="dxa"/>
        <w:tblLayout w:type="fixed"/>
        <w:tblLook w:val="0000" w:firstRow="0" w:lastRow="0" w:firstColumn="0" w:lastColumn="0" w:noHBand="0" w:noVBand="0"/>
      </w:tblPr>
      <w:tblGrid>
        <w:gridCol w:w="7560"/>
        <w:gridCol w:w="1800"/>
      </w:tblGrid>
      <w:tr w:rsidR="00423629" w:rsidRPr="00BB3890" w:rsidTr="00423629">
        <w:trPr>
          <w:trHeight w:val="485"/>
          <w:tblHeader/>
        </w:trPr>
        <w:tc>
          <w:tcPr>
            <w:tcW w:w="7560" w:type="dxa"/>
            <w:tcBorders>
              <w:top w:val="single" w:sz="4" w:space="0" w:color="auto"/>
              <w:left w:val="single" w:sz="4" w:space="0" w:color="auto"/>
              <w:bottom w:val="single" w:sz="4" w:space="0" w:color="auto"/>
              <w:right w:val="single" w:sz="4" w:space="0" w:color="auto"/>
            </w:tcBorders>
            <w:shd w:val="clear" w:color="auto" w:fill="C0C0C0"/>
          </w:tcPr>
          <w:p w:rsidR="00423629" w:rsidRPr="00BB3890" w:rsidRDefault="00423629" w:rsidP="00423629">
            <w:pPr>
              <w:shd w:val="clear" w:color="auto" w:fill="FFFFFF"/>
              <w:tabs>
                <w:tab w:val="left" w:pos="2909"/>
              </w:tabs>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Nombre</w:t>
            </w:r>
            <w:r w:rsidRPr="00BB3890">
              <w:rPr>
                <w:rFonts w:ascii="Verdana" w:eastAsia="Times New Roman" w:hAnsi="Verdana" w:cs="Times New Roman"/>
                <w:b/>
                <w:bCs/>
                <w:color w:val="000000"/>
                <w:sz w:val="20"/>
                <w:szCs w:val="20"/>
              </w:rPr>
              <w:tab/>
            </w:r>
          </w:p>
        </w:tc>
        <w:tc>
          <w:tcPr>
            <w:tcW w:w="1800" w:type="dxa"/>
            <w:tcBorders>
              <w:top w:val="single" w:sz="4" w:space="0" w:color="auto"/>
              <w:left w:val="single" w:sz="4" w:space="0" w:color="auto"/>
              <w:bottom w:val="single" w:sz="4" w:space="0" w:color="auto"/>
              <w:right w:val="single" w:sz="4" w:space="0" w:color="auto"/>
            </w:tcBorders>
            <w:shd w:val="clear" w:color="auto" w:fill="C0C0C0"/>
          </w:tcPr>
          <w:p w:rsidR="00423629" w:rsidRPr="00BB3890" w:rsidRDefault="00423629" w:rsidP="007432B3">
            <w:pPr>
              <w:shd w:val="clear" w:color="auto" w:fill="FFFFFF"/>
              <w:spacing w:after="0" w:line="240"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Complejidad</w:t>
            </w:r>
          </w:p>
        </w:tc>
      </w:tr>
      <w:tr w:rsidR="00423629" w:rsidRPr="00BB3890" w:rsidTr="004236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7560" w:type="dxa"/>
          </w:tcPr>
          <w:p w:rsidR="00423629" w:rsidRPr="00BB3890" w:rsidRDefault="00423629"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eUC13 - Reporte de Atenciones Diarias</w:t>
            </w:r>
          </w:p>
        </w:tc>
        <w:tc>
          <w:tcPr>
            <w:tcW w:w="1800" w:type="dxa"/>
          </w:tcPr>
          <w:p w:rsidR="00423629" w:rsidRPr="00BB3890" w:rsidRDefault="00423629"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w:t>
            </w:r>
          </w:p>
        </w:tc>
      </w:tr>
      <w:tr w:rsidR="00423629" w:rsidRPr="00BB3890" w:rsidTr="004236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7560" w:type="dxa"/>
          </w:tcPr>
          <w:p w:rsidR="00423629" w:rsidRPr="00BB3890" w:rsidRDefault="00423629"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eUC12 - Reporte Inasistencias Web</w:t>
            </w:r>
          </w:p>
        </w:tc>
        <w:tc>
          <w:tcPr>
            <w:tcW w:w="1800" w:type="dxa"/>
          </w:tcPr>
          <w:p w:rsidR="00423629" w:rsidRPr="00BB3890" w:rsidRDefault="00423629"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w:t>
            </w:r>
          </w:p>
        </w:tc>
      </w:tr>
      <w:tr w:rsidR="00423629" w:rsidRPr="00BB3890" w:rsidTr="004236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7560" w:type="dxa"/>
          </w:tcPr>
          <w:p w:rsidR="00423629" w:rsidRPr="00BB3890" w:rsidRDefault="00423629"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eUC11 - Gestión de Especialidades</w:t>
            </w:r>
          </w:p>
        </w:tc>
        <w:tc>
          <w:tcPr>
            <w:tcW w:w="1800" w:type="dxa"/>
          </w:tcPr>
          <w:p w:rsidR="00423629" w:rsidRPr="00BB3890" w:rsidRDefault="00423629"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w:t>
            </w:r>
          </w:p>
        </w:tc>
      </w:tr>
      <w:tr w:rsidR="00423629" w:rsidRPr="00BB3890" w:rsidTr="004236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7560" w:type="dxa"/>
          </w:tcPr>
          <w:p w:rsidR="00423629" w:rsidRPr="00BB3890" w:rsidRDefault="00423629"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eUC10 - Gestión de Obras Sociales</w:t>
            </w:r>
          </w:p>
        </w:tc>
        <w:tc>
          <w:tcPr>
            <w:tcW w:w="1800" w:type="dxa"/>
          </w:tcPr>
          <w:p w:rsidR="00423629" w:rsidRPr="00BB3890" w:rsidRDefault="00423629"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w:t>
            </w:r>
          </w:p>
        </w:tc>
      </w:tr>
      <w:tr w:rsidR="00423629" w:rsidRPr="00BB3890" w:rsidTr="004236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7560" w:type="dxa"/>
          </w:tcPr>
          <w:p w:rsidR="00423629" w:rsidRPr="00BB3890" w:rsidRDefault="00423629"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eUC9 - Gestión de Calendarios</w:t>
            </w:r>
          </w:p>
        </w:tc>
        <w:tc>
          <w:tcPr>
            <w:tcW w:w="1800" w:type="dxa"/>
          </w:tcPr>
          <w:p w:rsidR="00423629" w:rsidRPr="00BB3890" w:rsidRDefault="00423629"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w:t>
            </w:r>
          </w:p>
        </w:tc>
      </w:tr>
      <w:tr w:rsidR="00423629" w:rsidRPr="00BB3890" w:rsidTr="004236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7560" w:type="dxa"/>
          </w:tcPr>
          <w:p w:rsidR="00423629" w:rsidRPr="00BB3890" w:rsidRDefault="00423629"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eUC7 - Gestión de Datos Institucionales</w:t>
            </w:r>
          </w:p>
        </w:tc>
        <w:tc>
          <w:tcPr>
            <w:tcW w:w="1800" w:type="dxa"/>
          </w:tcPr>
          <w:p w:rsidR="00423629" w:rsidRPr="00BB3890" w:rsidRDefault="00423629"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w:t>
            </w:r>
          </w:p>
        </w:tc>
      </w:tr>
      <w:tr w:rsidR="00423629" w:rsidRPr="00BB3890" w:rsidTr="004236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7560" w:type="dxa"/>
          </w:tcPr>
          <w:p w:rsidR="00423629" w:rsidRPr="00BB3890" w:rsidRDefault="00423629"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eUC6 - Gestión de Políticas de Inasistencias Web</w:t>
            </w:r>
          </w:p>
        </w:tc>
        <w:tc>
          <w:tcPr>
            <w:tcW w:w="1800" w:type="dxa"/>
          </w:tcPr>
          <w:p w:rsidR="00423629" w:rsidRPr="00BB3890" w:rsidRDefault="00423629"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w:t>
            </w:r>
          </w:p>
        </w:tc>
      </w:tr>
      <w:tr w:rsidR="00423629" w:rsidRPr="00BB3890" w:rsidTr="004236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7560" w:type="dxa"/>
          </w:tcPr>
          <w:p w:rsidR="00423629" w:rsidRPr="00BB3890" w:rsidRDefault="00423629"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eUC5 - Gestión de Agenda Profesional</w:t>
            </w:r>
          </w:p>
        </w:tc>
        <w:tc>
          <w:tcPr>
            <w:tcW w:w="1800" w:type="dxa"/>
          </w:tcPr>
          <w:p w:rsidR="00423629" w:rsidRPr="00BB3890" w:rsidRDefault="00423629"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w:t>
            </w:r>
          </w:p>
        </w:tc>
      </w:tr>
      <w:tr w:rsidR="00423629" w:rsidRPr="00BB3890" w:rsidTr="004236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7560" w:type="dxa"/>
          </w:tcPr>
          <w:p w:rsidR="00423629" w:rsidRPr="00BB3890" w:rsidRDefault="00423629"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eUC4 - Gestión de Turnos</w:t>
            </w:r>
          </w:p>
        </w:tc>
        <w:tc>
          <w:tcPr>
            <w:tcW w:w="1800" w:type="dxa"/>
          </w:tcPr>
          <w:p w:rsidR="00423629" w:rsidRPr="00BB3890" w:rsidRDefault="00423629"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w:t>
            </w:r>
          </w:p>
        </w:tc>
      </w:tr>
      <w:tr w:rsidR="00423629" w:rsidRPr="00BB3890" w:rsidTr="004236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7560" w:type="dxa"/>
          </w:tcPr>
          <w:p w:rsidR="00423629" w:rsidRPr="00BB3890" w:rsidRDefault="00423629"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eUC2 - Gestión de Pacientes</w:t>
            </w:r>
          </w:p>
        </w:tc>
        <w:tc>
          <w:tcPr>
            <w:tcW w:w="1800" w:type="dxa"/>
          </w:tcPr>
          <w:p w:rsidR="00423629" w:rsidRPr="00BB3890" w:rsidRDefault="00423629"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w:t>
            </w:r>
          </w:p>
        </w:tc>
      </w:tr>
      <w:tr w:rsidR="00423629" w:rsidRPr="00BB3890" w:rsidTr="004236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7560" w:type="dxa"/>
          </w:tcPr>
          <w:p w:rsidR="00423629" w:rsidRPr="00BB3890" w:rsidRDefault="00423629"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eUC8 - Solicitud Turno</w:t>
            </w:r>
          </w:p>
        </w:tc>
        <w:tc>
          <w:tcPr>
            <w:tcW w:w="1800" w:type="dxa"/>
          </w:tcPr>
          <w:p w:rsidR="00423629" w:rsidRPr="00BB3890" w:rsidRDefault="00423629"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w:t>
            </w:r>
          </w:p>
        </w:tc>
      </w:tr>
      <w:tr w:rsidR="00423629" w:rsidRPr="00BB3890" w:rsidTr="004236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7560" w:type="dxa"/>
          </w:tcPr>
          <w:p w:rsidR="00423629" w:rsidRPr="00BB3890" w:rsidRDefault="00423629"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eUC3 - Gestión de Profesionales</w:t>
            </w:r>
          </w:p>
        </w:tc>
        <w:tc>
          <w:tcPr>
            <w:tcW w:w="1800" w:type="dxa"/>
          </w:tcPr>
          <w:p w:rsidR="00423629" w:rsidRPr="00BB3890" w:rsidRDefault="00423629"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w:t>
            </w:r>
          </w:p>
        </w:tc>
      </w:tr>
      <w:tr w:rsidR="00423629" w:rsidRPr="00BB3890" w:rsidTr="0042362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Pr>
        <w:tc>
          <w:tcPr>
            <w:tcW w:w="7560" w:type="dxa"/>
          </w:tcPr>
          <w:p w:rsidR="00423629" w:rsidRPr="00BB3890" w:rsidRDefault="00423629"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eUC1 - Gestión de Consultorios</w:t>
            </w:r>
          </w:p>
        </w:tc>
        <w:tc>
          <w:tcPr>
            <w:tcW w:w="1800" w:type="dxa"/>
          </w:tcPr>
          <w:p w:rsidR="00423629" w:rsidRPr="00BB3890" w:rsidRDefault="00423629" w:rsidP="007432B3">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w:t>
            </w:r>
          </w:p>
        </w:tc>
      </w:tr>
    </w:tbl>
    <w:p w:rsidR="00190930" w:rsidRPr="00BB3890" w:rsidRDefault="00190930" w:rsidP="007432B3">
      <w:pPr>
        <w:shd w:val="clear" w:color="auto" w:fill="FFFFFF"/>
        <w:spacing w:after="0" w:line="240" w:lineRule="auto"/>
        <w:rPr>
          <w:rFonts w:ascii="Verdana" w:eastAsia="Times New Roman" w:hAnsi="Verdana" w:cs="Times New Roman"/>
          <w:color w:val="000000"/>
          <w:sz w:val="20"/>
          <w:szCs w:val="20"/>
        </w:rPr>
      </w:pPr>
    </w:p>
    <w:p w:rsidR="00585E77" w:rsidRPr="00BB3890" w:rsidRDefault="00585E77" w:rsidP="00585E77">
      <w:pPr>
        <w:pStyle w:val="Heading4"/>
        <w:rPr>
          <w:rFonts w:eastAsia="Times New Roman"/>
        </w:rPr>
      </w:pPr>
      <w:r w:rsidRPr="00BB3890">
        <w:rPr>
          <w:rFonts w:eastAsia="Times New Roman"/>
          <w:rPrChange w:id="1291" w:author="Walter Poch" w:date="2010-10-12T19:57:00Z">
            <w:rPr>
              <w:rFonts w:eastAsia="Times New Roman"/>
              <w:b w:val="0"/>
              <w:bCs w:val="0"/>
              <w:spacing w:val="0"/>
              <w:sz w:val="22"/>
              <w:szCs w:val="22"/>
            </w:rPr>
          </w:rPrChange>
        </w:rPr>
        <w:t>Desglose De Tareas y Gantt</w:t>
      </w:r>
    </w:p>
    <w:p w:rsidR="00585E77" w:rsidRPr="00BB3890" w:rsidRDefault="00585E77" w:rsidP="00585E77">
      <w:pPr>
        <w:pStyle w:val="Heading5"/>
      </w:pPr>
      <w:r w:rsidRPr="00BB3890">
        <w:rPr>
          <w:rPrChange w:id="1292" w:author="Walter Poch" w:date="2010-10-12T19:57:00Z">
            <w:rPr>
              <w:i w:val="0"/>
              <w:iCs w:val="0"/>
              <w:sz w:val="22"/>
              <w:szCs w:val="22"/>
            </w:rPr>
          </w:rPrChange>
        </w:rPr>
        <w:t>Cronograma Sin Ajustar</w:t>
      </w:r>
    </w:p>
    <w:p w:rsidR="0050695F" w:rsidRPr="00BB3890" w:rsidRDefault="00585E77"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Volcando las tareas necesarias en un WBS (</w:t>
      </w:r>
      <w:proofErr w:type="spellStart"/>
      <w:r w:rsidRPr="00BB3890">
        <w:rPr>
          <w:rFonts w:ascii="Verdana" w:eastAsia="Times New Roman" w:hAnsi="Verdana" w:cs="Times New Roman"/>
          <w:color w:val="000000"/>
          <w:sz w:val="20"/>
          <w:szCs w:val="20"/>
        </w:rPr>
        <w:t>Work</w:t>
      </w:r>
      <w:proofErr w:type="spellEnd"/>
      <w:r w:rsidRPr="00BB3890">
        <w:rPr>
          <w:rFonts w:ascii="Verdana" w:eastAsia="Times New Roman" w:hAnsi="Verdana" w:cs="Times New Roman"/>
          <w:color w:val="000000"/>
          <w:sz w:val="20"/>
          <w:szCs w:val="20"/>
        </w:rPr>
        <w:t xml:space="preserve"> </w:t>
      </w:r>
      <w:proofErr w:type="spellStart"/>
      <w:r w:rsidRPr="00BB3890">
        <w:rPr>
          <w:rFonts w:ascii="Verdana" w:eastAsia="Times New Roman" w:hAnsi="Verdana" w:cs="Times New Roman"/>
          <w:color w:val="000000"/>
          <w:sz w:val="20"/>
          <w:szCs w:val="20"/>
        </w:rPr>
        <w:t>Breakdown</w:t>
      </w:r>
      <w:proofErr w:type="spellEnd"/>
      <w:r w:rsidRPr="00BB3890">
        <w:rPr>
          <w:rFonts w:ascii="Verdana" w:eastAsia="Times New Roman" w:hAnsi="Verdana" w:cs="Times New Roman"/>
          <w:color w:val="000000"/>
          <w:sz w:val="20"/>
          <w:szCs w:val="20"/>
        </w:rPr>
        <w:t xml:space="preserve"> </w:t>
      </w:r>
      <w:proofErr w:type="spellStart"/>
      <w:r w:rsidRPr="00BB3890">
        <w:rPr>
          <w:rFonts w:ascii="Verdana" w:eastAsia="Times New Roman" w:hAnsi="Verdana" w:cs="Times New Roman"/>
          <w:color w:val="000000"/>
          <w:sz w:val="20"/>
          <w:szCs w:val="20"/>
        </w:rPr>
        <w:t>Structure</w:t>
      </w:r>
      <w:proofErr w:type="spellEnd"/>
      <w:r w:rsidRPr="00BB3890">
        <w:rPr>
          <w:rFonts w:ascii="Verdana" w:eastAsia="Times New Roman" w:hAnsi="Verdana" w:cs="Times New Roman"/>
          <w:color w:val="000000"/>
          <w:sz w:val="20"/>
          <w:szCs w:val="20"/>
        </w:rPr>
        <w:t>), y asignándolas a un recurso full-time obtendríamos algo como:</w:t>
      </w:r>
    </w:p>
    <w:p w:rsidR="00585E77" w:rsidRPr="00BB3890" w:rsidRDefault="00585E77" w:rsidP="00423629">
      <w:pPr>
        <w:shd w:val="clear" w:color="auto" w:fill="FFFFFF"/>
        <w:spacing w:after="0" w:line="240" w:lineRule="auto"/>
        <w:rPr>
          <w:rFonts w:ascii="Verdana" w:eastAsia="Times New Roman" w:hAnsi="Verdana" w:cs="Times New Roman"/>
          <w:color w:val="000000"/>
          <w:sz w:val="20"/>
          <w:szCs w:val="20"/>
        </w:rPr>
      </w:pPr>
    </w:p>
    <w:p w:rsidR="00585E77" w:rsidRPr="00BB3890" w:rsidRDefault="00585E77">
      <w:pPr>
        <w:rPr>
          <w:rFonts w:ascii="Verdana" w:eastAsia="Times New Roman" w:hAnsi="Verdana" w:cs="Times New Roman"/>
          <w:color w:val="000000"/>
          <w:sz w:val="20"/>
          <w:szCs w:val="20"/>
        </w:rPr>
      </w:pPr>
      <w:r w:rsidRPr="006A31D3">
        <w:rPr>
          <w:rFonts w:ascii="Verdana" w:eastAsia="Times New Roman" w:hAnsi="Verdana" w:cs="Times New Roman"/>
          <w:noProof/>
          <w:color w:val="000000"/>
          <w:sz w:val="20"/>
          <w:szCs w:val="20"/>
          <w:lang w:val="en-US" w:bidi="ar-SA"/>
        </w:rPr>
        <w:lastRenderedPageBreak/>
        <w:drawing>
          <wp:inline distT="0" distB="0" distL="0" distR="0" wp14:anchorId="02CB8074" wp14:editId="540B9D1C">
            <wp:extent cx="5806440" cy="6290945"/>
            <wp:effectExtent l="1905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srcRect/>
                    <a:stretch>
                      <a:fillRect/>
                    </a:stretch>
                  </pic:blipFill>
                  <pic:spPr bwMode="auto">
                    <a:xfrm>
                      <a:off x="0" y="0"/>
                      <a:ext cx="5806440" cy="6290945"/>
                    </a:xfrm>
                    <a:prstGeom prst="rect">
                      <a:avLst/>
                    </a:prstGeom>
                    <a:noFill/>
                    <a:ln w="9525">
                      <a:noFill/>
                      <a:miter lim="800000"/>
                      <a:headEnd/>
                      <a:tailEnd/>
                    </a:ln>
                  </pic:spPr>
                </pic:pic>
              </a:graphicData>
            </a:graphic>
          </wp:inline>
        </w:drawing>
      </w:r>
    </w:p>
    <w:p w:rsidR="00585E77" w:rsidRPr="00BB3890" w:rsidRDefault="00585E77">
      <w:pPr>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br w:type="page"/>
      </w:r>
    </w:p>
    <w:p w:rsidR="00585E77" w:rsidRPr="00BB3890" w:rsidRDefault="00585E77">
      <w:pPr>
        <w:rPr>
          <w:rFonts w:ascii="Verdana" w:eastAsia="Times New Roman" w:hAnsi="Verdana" w:cs="Times New Roman"/>
          <w:color w:val="000000"/>
          <w:sz w:val="20"/>
          <w:szCs w:val="20"/>
        </w:rPr>
      </w:pPr>
      <w:r w:rsidRPr="006A31D3">
        <w:rPr>
          <w:rFonts w:ascii="Verdana" w:eastAsia="Times New Roman" w:hAnsi="Verdana" w:cs="Times New Roman"/>
          <w:noProof/>
          <w:color w:val="000000"/>
          <w:sz w:val="20"/>
          <w:szCs w:val="20"/>
          <w:lang w:val="en-US" w:bidi="ar-SA"/>
        </w:rPr>
        <w:lastRenderedPageBreak/>
        <w:drawing>
          <wp:inline distT="0" distB="0" distL="0" distR="0" wp14:anchorId="5C971323" wp14:editId="2AC62000">
            <wp:extent cx="5010785" cy="8229600"/>
            <wp:effectExtent l="19050" t="0" r="0" b="0"/>
            <wp:docPr id="15" name="Picture 15" descr="D:\Documents\My Dropbox\Documents\UAI\SAP\ganttgraficofull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My Dropbox\Documents\UAI\SAP\ganttgraficofulltime.png"/>
                    <pic:cNvPicPr>
                      <a:picLocks noChangeAspect="1" noChangeArrowheads="1"/>
                    </pic:cNvPicPr>
                  </pic:nvPicPr>
                  <pic:blipFill>
                    <a:blip r:embed="rId46" cstate="print"/>
                    <a:srcRect/>
                    <a:stretch>
                      <a:fillRect/>
                    </a:stretch>
                  </pic:blipFill>
                  <pic:spPr bwMode="auto">
                    <a:xfrm>
                      <a:off x="0" y="0"/>
                      <a:ext cx="5010785" cy="8229600"/>
                    </a:xfrm>
                    <a:prstGeom prst="rect">
                      <a:avLst/>
                    </a:prstGeom>
                    <a:noFill/>
                    <a:ln w="9525">
                      <a:noFill/>
                      <a:miter lim="800000"/>
                      <a:headEnd/>
                      <a:tailEnd/>
                    </a:ln>
                  </pic:spPr>
                </pic:pic>
              </a:graphicData>
            </a:graphic>
          </wp:inline>
        </w:drawing>
      </w:r>
    </w:p>
    <w:p w:rsidR="00585E77" w:rsidRPr="00BB3890" w:rsidRDefault="00585E77" w:rsidP="00585E77">
      <w:pPr>
        <w:pStyle w:val="Heading5"/>
        <w:rPr>
          <w:rFonts w:eastAsia="Times New Roman"/>
        </w:rPr>
      </w:pPr>
      <w:r w:rsidRPr="00BB3890">
        <w:rPr>
          <w:rFonts w:eastAsia="Times New Roman"/>
          <w:rPrChange w:id="1293" w:author="Walter Poch" w:date="2010-10-12T19:57:00Z">
            <w:rPr>
              <w:rFonts w:eastAsia="Times New Roman"/>
              <w:i w:val="0"/>
              <w:iCs w:val="0"/>
              <w:sz w:val="22"/>
              <w:szCs w:val="22"/>
            </w:rPr>
          </w:rPrChange>
        </w:rPr>
        <w:lastRenderedPageBreak/>
        <w:t>Cronograma Ajustado</w:t>
      </w:r>
    </w:p>
    <w:p w:rsidR="00585E77" w:rsidRPr="00BB3890" w:rsidRDefault="00585E77">
      <w:pPr>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t xml:space="preserve">Esta distribución del proyecto sería válida para un recurso 8hs </w:t>
      </w:r>
      <w:r w:rsidR="00AB5362" w:rsidRPr="00BB3890">
        <w:rPr>
          <w:rFonts w:ascii="Verdana" w:eastAsia="Times New Roman" w:hAnsi="Verdana" w:cs="Times New Roman"/>
          <w:color w:val="000000"/>
          <w:sz w:val="20"/>
          <w:szCs w:val="20"/>
        </w:rPr>
        <w:t>full time</w:t>
      </w:r>
      <w:r w:rsidRPr="00BB3890">
        <w:rPr>
          <w:rFonts w:ascii="Verdana" w:eastAsia="Times New Roman" w:hAnsi="Verdana" w:cs="Times New Roman"/>
          <w:color w:val="000000"/>
          <w:sz w:val="20"/>
          <w:szCs w:val="20"/>
        </w:rPr>
        <w:t xml:space="preserve"> de lunes a viernes. Pero como la disponibilidad con la que se cuenta es de apenas 8hs semanales, el Gantt ajustado a estos recursos quedaría expandido en 40/8 = 5 veces, como se muestra a continuación:</w:t>
      </w:r>
    </w:p>
    <w:p w:rsidR="00585E77" w:rsidRPr="00BB3890" w:rsidRDefault="00585E77" w:rsidP="00423629">
      <w:pPr>
        <w:shd w:val="clear" w:color="auto" w:fill="FFFFFF"/>
        <w:spacing w:after="0" w:line="240" w:lineRule="auto"/>
        <w:rPr>
          <w:rFonts w:ascii="Verdana" w:eastAsia="Times New Roman" w:hAnsi="Verdana" w:cs="Times New Roman"/>
          <w:color w:val="000000"/>
          <w:sz w:val="20"/>
          <w:szCs w:val="20"/>
        </w:rPr>
      </w:pPr>
      <w:r w:rsidRPr="006A31D3">
        <w:rPr>
          <w:rFonts w:ascii="Verdana" w:eastAsia="Times New Roman" w:hAnsi="Verdana" w:cs="Times New Roman"/>
          <w:noProof/>
          <w:color w:val="000000"/>
          <w:sz w:val="20"/>
          <w:szCs w:val="20"/>
          <w:lang w:val="en-US" w:bidi="ar-SA"/>
        </w:rPr>
        <w:drawing>
          <wp:inline distT="0" distB="0" distL="0" distR="0" wp14:anchorId="0DC66443" wp14:editId="0F012407">
            <wp:extent cx="5769610" cy="6217920"/>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a:stretch>
                      <a:fillRect/>
                    </a:stretch>
                  </pic:blipFill>
                  <pic:spPr bwMode="auto">
                    <a:xfrm>
                      <a:off x="0" y="0"/>
                      <a:ext cx="5769610" cy="6217920"/>
                    </a:xfrm>
                    <a:prstGeom prst="rect">
                      <a:avLst/>
                    </a:prstGeom>
                    <a:noFill/>
                    <a:ln w="9525">
                      <a:noFill/>
                      <a:miter lim="800000"/>
                      <a:headEnd/>
                      <a:tailEnd/>
                    </a:ln>
                  </pic:spPr>
                </pic:pic>
              </a:graphicData>
            </a:graphic>
          </wp:inline>
        </w:drawing>
      </w:r>
    </w:p>
    <w:p w:rsidR="00585E77" w:rsidRPr="00BB3890" w:rsidRDefault="00585E77">
      <w:pPr>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br w:type="page"/>
      </w:r>
    </w:p>
    <w:p w:rsidR="00585E77" w:rsidRPr="00BB3890" w:rsidRDefault="00585E77" w:rsidP="00423629">
      <w:pPr>
        <w:shd w:val="clear" w:color="auto" w:fill="FFFFFF"/>
        <w:spacing w:after="0" w:line="240" w:lineRule="auto"/>
        <w:rPr>
          <w:rFonts w:ascii="Verdana" w:eastAsia="Times New Roman" w:hAnsi="Verdana" w:cs="Times New Roman"/>
          <w:color w:val="000000"/>
          <w:sz w:val="20"/>
          <w:szCs w:val="20"/>
        </w:rPr>
      </w:pPr>
      <w:r w:rsidRPr="006A31D3">
        <w:rPr>
          <w:rFonts w:ascii="Verdana" w:eastAsia="Times New Roman" w:hAnsi="Verdana" w:cs="Times New Roman"/>
          <w:noProof/>
          <w:color w:val="000000"/>
          <w:sz w:val="20"/>
          <w:szCs w:val="20"/>
          <w:lang w:val="en-US" w:bidi="ar-SA"/>
        </w:rPr>
        <w:lastRenderedPageBreak/>
        <w:drawing>
          <wp:inline distT="0" distB="0" distL="0" distR="0" wp14:anchorId="39CFD12C" wp14:editId="74985A66">
            <wp:extent cx="3748278" cy="8132945"/>
            <wp:effectExtent l="19050" t="0" r="4572" b="0"/>
            <wp:docPr id="20" name="Picture 20" descr="D:\Documents\My Dropbox\Documents\UAI\SAP\ganttaju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ocuments\My Dropbox\Documents\UAI\SAP\ganttajustado.png"/>
                    <pic:cNvPicPr>
                      <a:picLocks noChangeAspect="1" noChangeArrowheads="1"/>
                    </pic:cNvPicPr>
                  </pic:nvPicPr>
                  <pic:blipFill>
                    <a:blip r:embed="rId48" cstate="print"/>
                    <a:srcRect b="10679"/>
                    <a:stretch>
                      <a:fillRect/>
                    </a:stretch>
                  </pic:blipFill>
                  <pic:spPr bwMode="auto">
                    <a:xfrm>
                      <a:off x="0" y="0"/>
                      <a:ext cx="3748278" cy="8132945"/>
                    </a:xfrm>
                    <a:prstGeom prst="rect">
                      <a:avLst/>
                    </a:prstGeom>
                    <a:noFill/>
                    <a:ln w="9525">
                      <a:noFill/>
                      <a:miter lim="800000"/>
                      <a:headEnd/>
                      <a:tailEnd/>
                    </a:ln>
                  </pic:spPr>
                </pic:pic>
              </a:graphicData>
            </a:graphic>
          </wp:inline>
        </w:drawing>
      </w:r>
    </w:p>
    <w:p w:rsidR="00585E77" w:rsidRPr="00BB3890" w:rsidRDefault="00585E77" w:rsidP="00423629">
      <w:pPr>
        <w:shd w:val="clear" w:color="auto" w:fill="FFFFFF"/>
        <w:spacing w:after="0" w:line="240" w:lineRule="auto"/>
        <w:rPr>
          <w:rFonts w:ascii="Verdana" w:eastAsia="Times New Roman" w:hAnsi="Verdana" w:cs="Times New Roman"/>
          <w:color w:val="000000"/>
          <w:sz w:val="20"/>
          <w:szCs w:val="20"/>
        </w:rPr>
      </w:pPr>
      <w:r w:rsidRPr="00BB3890">
        <w:rPr>
          <w:rFonts w:ascii="Verdana" w:eastAsia="Times New Roman" w:hAnsi="Verdana" w:cs="Times New Roman"/>
          <w:color w:val="000000"/>
          <w:sz w:val="20"/>
          <w:szCs w:val="20"/>
        </w:rPr>
        <w:lastRenderedPageBreak/>
        <w:t xml:space="preserve">Podemos ver que la fecha de finalización estimada para el mismo es el </w:t>
      </w:r>
      <w:r w:rsidRPr="00BB3890">
        <w:rPr>
          <w:rFonts w:ascii="Verdana" w:eastAsia="Times New Roman" w:hAnsi="Verdana" w:cs="Times New Roman"/>
          <w:b/>
          <w:color w:val="FF0000"/>
          <w:sz w:val="20"/>
          <w:szCs w:val="20"/>
        </w:rPr>
        <w:t>14/6/11.</w:t>
      </w:r>
    </w:p>
    <w:p w:rsidR="0050695F" w:rsidRPr="00BB3890" w:rsidRDefault="008F060E" w:rsidP="008F060E">
      <w:pPr>
        <w:pStyle w:val="Heading2"/>
        <w:rPr>
          <w:rFonts w:eastAsia="Times New Roman"/>
          <w:b/>
          <w:bCs/>
        </w:rPr>
      </w:pPr>
      <w:bookmarkStart w:id="1294" w:name="_Toc274760694"/>
      <w:r w:rsidRPr="00BB3890">
        <w:rPr>
          <w:rFonts w:eastAsia="Times New Roman"/>
          <w:rPrChange w:id="1295" w:author="Walter Poch" w:date="2010-10-12T19:57:00Z">
            <w:rPr>
              <w:rFonts w:eastAsia="Times New Roman"/>
              <w:smallCaps w:val="0"/>
              <w:sz w:val="22"/>
              <w:szCs w:val="22"/>
            </w:rPr>
          </w:rPrChange>
        </w:rPr>
        <w:t xml:space="preserve">8.5 - </w:t>
      </w:r>
      <w:r w:rsidR="0050695F" w:rsidRPr="00BB3890">
        <w:rPr>
          <w:rFonts w:eastAsia="Times New Roman"/>
          <w:b/>
          <w:bCs/>
          <w:rPrChange w:id="1296" w:author="Walter Poch" w:date="2010-10-12T19:57:00Z">
            <w:rPr>
              <w:rFonts w:eastAsia="Times New Roman"/>
              <w:b/>
              <w:bCs/>
              <w:smallCaps w:val="0"/>
              <w:sz w:val="22"/>
              <w:szCs w:val="22"/>
            </w:rPr>
          </w:rPrChange>
        </w:rPr>
        <w:t>Costo Del Sistema</w:t>
      </w:r>
      <w:bookmarkEnd w:id="1294"/>
    </w:p>
    <w:p w:rsidR="00E34429" w:rsidRPr="00BB3890" w:rsidRDefault="00E34429" w:rsidP="00E34429">
      <w:pPr>
        <w:rPr>
          <w:rFonts w:eastAsia="Times New Roman"/>
        </w:rPr>
      </w:pPr>
      <w:r w:rsidRPr="00BB3890">
        <w:rPr>
          <w:rFonts w:eastAsia="Times New Roman"/>
        </w:rPr>
        <w:t xml:space="preserve">Mediante esta metodología obtuvimos que el costo del desarrollo </w:t>
      </w:r>
      <w:proofErr w:type="gramStart"/>
      <w:r w:rsidRPr="00BB3890">
        <w:rPr>
          <w:rFonts w:eastAsia="Times New Roman"/>
        </w:rPr>
        <w:t>es</w:t>
      </w:r>
      <w:proofErr w:type="gramEnd"/>
      <w:r w:rsidRPr="00BB3890">
        <w:rPr>
          <w:rFonts w:eastAsia="Times New Roman"/>
        </w:rPr>
        <w:t xml:space="preserve"> de $26.000 pesos y requiere un esfuerzo de 520hs hombre.</w:t>
      </w:r>
    </w:p>
    <w:p w:rsidR="00E34429" w:rsidRPr="00BB3890" w:rsidRDefault="00E34429" w:rsidP="00E34429">
      <w:pPr>
        <w:rPr>
          <w:rFonts w:eastAsia="Times New Roman"/>
        </w:rPr>
      </w:pPr>
      <w:r w:rsidRPr="00BB3890">
        <w:rPr>
          <w:rFonts w:eastAsia="Times New Roman"/>
        </w:rPr>
        <w:t>Tomando los valores estándar del mercado que figuran en dicho artículo el esfuerzo y costo total del proyecto es:</w:t>
      </w:r>
    </w:p>
    <w:tbl>
      <w:tblPr>
        <w:tblStyle w:val="TableGrid"/>
        <w:tblW w:w="0" w:type="auto"/>
        <w:tblLook w:val="04A0" w:firstRow="1" w:lastRow="0" w:firstColumn="1" w:lastColumn="0" w:noHBand="0" w:noVBand="1"/>
      </w:tblPr>
      <w:tblGrid>
        <w:gridCol w:w="2385"/>
        <w:gridCol w:w="2383"/>
        <w:gridCol w:w="3481"/>
        <w:gridCol w:w="1327"/>
      </w:tblGrid>
      <w:tr w:rsidR="00E34429" w:rsidRPr="00BB3890" w:rsidTr="00245E2D">
        <w:tc>
          <w:tcPr>
            <w:tcW w:w="2394" w:type="dxa"/>
          </w:tcPr>
          <w:p w:rsidR="00E34429" w:rsidRPr="00BB3890" w:rsidRDefault="00E34429" w:rsidP="00245E2D">
            <w:pPr>
              <w:shd w:val="clear" w:color="auto" w:fill="FFFFFF"/>
              <w:spacing w:line="276"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Actividad</w:t>
            </w:r>
          </w:p>
        </w:tc>
        <w:tc>
          <w:tcPr>
            <w:tcW w:w="2394" w:type="dxa"/>
          </w:tcPr>
          <w:p w:rsidR="00E34429" w:rsidRPr="00BB3890" w:rsidRDefault="00E34429" w:rsidP="00245E2D">
            <w:pPr>
              <w:shd w:val="clear" w:color="auto" w:fill="FFFFFF"/>
              <w:spacing w:line="276"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Porcentaje De Esfuerzo</w:t>
            </w:r>
          </w:p>
        </w:tc>
        <w:tc>
          <w:tcPr>
            <w:tcW w:w="3510" w:type="dxa"/>
          </w:tcPr>
          <w:p w:rsidR="00E34429" w:rsidRPr="00BB3890" w:rsidRDefault="00E34429" w:rsidP="00245E2D">
            <w:pPr>
              <w:shd w:val="clear" w:color="auto" w:fill="FFFFFF"/>
              <w:spacing w:line="276"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Horas</w:t>
            </w:r>
          </w:p>
        </w:tc>
        <w:tc>
          <w:tcPr>
            <w:tcW w:w="1278" w:type="dxa"/>
          </w:tcPr>
          <w:p w:rsidR="00E34429" w:rsidRPr="00BB3890" w:rsidRDefault="00E34429" w:rsidP="00245E2D">
            <w:pPr>
              <w:shd w:val="clear" w:color="auto" w:fill="FFFFFF"/>
              <w:spacing w:line="276"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Costo</w:t>
            </w:r>
          </w:p>
        </w:tc>
      </w:tr>
      <w:tr w:rsidR="00E34429" w:rsidRPr="00BB3890" w:rsidTr="00245E2D">
        <w:tc>
          <w:tcPr>
            <w:tcW w:w="2394" w:type="dxa"/>
          </w:tcPr>
          <w:p w:rsidR="00E34429" w:rsidRPr="00BB3890" w:rsidRDefault="00E34429" w:rsidP="00245E2D">
            <w:pPr>
              <w:spacing w:line="276" w:lineRule="auto"/>
              <w:rPr>
                <w:rFonts w:eastAsia="Times New Roman"/>
              </w:rPr>
            </w:pPr>
            <w:r w:rsidRPr="00BB3890">
              <w:rPr>
                <w:rFonts w:eastAsia="Times New Roman"/>
              </w:rPr>
              <w:t>Análisis</w:t>
            </w:r>
          </w:p>
        </w:tc>
        <w:tc>
          <w:tcPr>
            <w:tcW w:w="2394" w:type="dxa"/>
          </w:tcPr>
          <w:p w:rsidR="00E34429" w:rsidRPr="00BB3890" w:rsidRDefault="00E34429" w:rsidP="00245E2D">
            <w:pPr>
              <w:spacing w:line="276" w:lineRule="auto"/>
              <w:jc w:val="right"/>
              <w:rPr>
                <w:rFonts w:eastAsia="Times New Roman"/>
              </w:rPr>
            </w:pPr>
            <w:r w:rsidRPr="00BB3890">
              <w:rPr>
                <w:rFonts w:eastAsia="Times New Roman"/>
              </w:rPr>
              <w:t>10%</w:t>
            </w:r>
          </w:p>
        </w:tc>
        <w:tc>
          <w:tcPr>
            <w:tcW w:w="3510" w:type="dxa"/>
          </w:tcPr>
          <w:p w:rsidR="00E34429" w:rsidRPr="00BB3890" w:rsidRDefault="00E34429" w:rsidP="00245E2D">
            <w:pPr>
              <w:spacing w:line="276" w:lineRule="auto"/>
              <w:jc w:val="right"/>
              <w:rPr>
                <w:rFonts w:eastAsia="Times New Roman"/>
              </w:rPr>
            </w:pPr>
            <w:r w:rsidRPr="00BB3890">
              <w:rPr>
                <w:rFonts w:eastAsia="Times New Roman"/>
              </w:rPr>
              <w:t>130</w:t>
            </w:r>
          </w:p>
        </w:tc>
        <w:tc>
          <w:tcPr>
            <w:tcW w:w="1278" w:type="dxa"/>
          </w:tcPr>
          <w:p w:rsidR="00E34429" w:rsidRPr="00BB3890" w:rsidRDefault="00E34429" w:rsidP="00245E2D">
            <w:pPr>
              <w:spacing w:line="276" w:lineRule="auto"/>
              <w:jc w:val="right"/>
              <w:rPr>
                <w:rFonts w:eastAsia="Times New Roman"/>
              </w:rPr>
            </w:pPr>
            <w:r w:rsidRPr="00BB3890">
              <w:rPr>
                <w:rFonts w:eastAsia="Times New Roman"/>
              </w:rPr>
              <w:t>$6.500</w:t>
            </w:r>
          </w:p>
        </w:tc>
      </w:tr>
      <w:tr w:rsidR="00E34429" w:rsidRPr="00BB3890" w:rsidTr="00245E2D">
        <w:tc>
          <w:tcPr>
            <w:tcW w:w="2394" w:type="dxa"/>
          </w:tcPr>
          <w:p w:rsidR="00E34429" w:rsidRPr="00BB3890" w:rsidRDefault="00E34429" w:rsidP="00245E2D">
            <w:pPr>
              <w:spacing w:line="276" w:lineRule="auto"/>
              <w:rPr>
                <w:rFonts w:eastAsia="Times New Roman"/>
              </w:rPr>
            </w:pPr>
            <w:r w:rsidRPr="00BB3890">
              <w:rPr>
                <w:rFonts w:eastAsia="Times New Roman"/>
              </w:rPr>
              <w:t>Diseño</w:t>
            </w:r>
          </w:p>
        </w:tc>
        <w:tc>
          <w:tcPr>
            <w:tcW w:w="2394" w:type="dxa"/>
          </w:tcPr>
          <w:p w:rsidR="00E34429" w:rsidRPr="00BB3890" w:rsidRDefault="00E34429" w:rsidP="00245E2D">
            <w:pPr>
              <w:spacing w:line="276" w:lineRule="auto"/>
              <w:jc w:val="right"/>
              <w:rPr>
                <w:rFonts w:eastAsia="Times New Roman"/>
              </w:rPr>
            </w:pPr>
            <w:r w:rsidRPr="00BB3890">
              <w:rPr>
                <w:rFonts w:eastAsia="Times New Roman"/>
              </w:rPr>
              <w:t>20%</w:t>
            </w:r>
          </w:p>
        </w:tc>
        <w:tc>
          <w:tcPr>
            <w:tcW w:w="3510" w:type="dxa"/>
          </w:tcPr>
          <w:p w:rsidR="00E34429" w:rsidRPr="00BB3890" w:rsidRDefault="00E34429" w:rsidP="00245E2D">
            <w:pPr>
              <w:spacing w:line="276" w:lineRule="auto"/>
              <w:jc w:val="right"/>
              <w:rPr>
                <w:rFonts w:eastAsia="Times New Roman"/>
              </w:rPr>
            </w:pPr>
            <w:r w:rsidRPr="00BB3890">
              <w:rPr>
                <w:rFonts w:eastAsia="Times New Roman"/>
              </w:rPr>
              <w:t>260</w:t>
            </w:r>
          </w:p>
        </w:tc>
        <w:tc>
          <w:tcPr>
            <w:tcW w:w="1278" w:type="dxa"/>
          </w:tcPr>
          <w:p w:rsidR="00E34429" w:rsidRPr="00BB3890" w:rsidRDefault="00E34429" w:rsidP="00245E2D">
            <w:pPr>
              <w:spacing w:line="276" w:lineRule="auto"/>
              <w:jc w:val="right"/>
              <w:rPr>
                <w:rFonts w:eastAsia="Times New Roman"/>
              </w:rPr>
            </w:pPr>
            <w:r w:rsidRPr="00BB3890">
              <w:rPr>
                <w:rFonts w:eastAsia="Times New Roman"/>
              </w:rPr>
              <w:t>$13.000</w:t>
            </w:r>
          </w:p>
        </w:tc>
      </w:tr>
      <w:tr w:rsidR="00E34429" w:rsidRPr="00BB3890" w:rsidTr="00245E2D">
        <w:tc>
          <w:tcPr>
            <w:tcW w:w="2394" w:type="dxa"/>
          </w:tcPr>
          <w:p w:rsidR="00E34429" w:rsidRPr="00BB3890" w:rsidRDefault="00E34429" w:rsidP="00245E2D">
            <w:pPr>
              <w:spacing w:line="276" w:lineRule="auto"/>
              <w:rPr>
                <w:rFonts w:eastAsia="Times New Roman"/>
              </w:rPr>
            </w:pPr>
            <w:r w:rsidRPr="00BB3890">
              <w:rPr>
                <w:rFonts w:eastAsia="Times New Roman"/>
              </w:rPr>
              <w:t>Programación</w:t>
            </w:r>
          </w:p>
        </w:tc>
        <w:tc>
          <w:tcPr>
            <w:tcW w:w="2394" w:type="dxa"/>
          </w:tcPr>
          <w:p w:rsidR="00E34429" w:rsidRPr="00BB3890" w:rsidRDefault="00E34429" w:rsidP="00245E2D">
            <w:pPr>
              <w:spacing w:line="276" w:lineRule="auto"/>
              <w:jc w:val="right"/>
              <w:rPr>
                <w:rFonts w:eastAsia="Times New Roman"/>
              </w:rPr>
            </w:pPr>
            <w:r w:rsidRPr="00BB3890">
              <w:rPr>
                <w:rFonts w:eastAsia="Times New Roman"/>
              </w:rPr>
              <w:t>40%</w:t>
            </w:r>
          </w:p>
        </w:tc>
        <w:tc>
          <w:tcPr>
            <w:tcW w:w="3510" w:type="dxa"/>
          </w:tcPr>
          <w:p w:rsidR="00E34429" w:rsidRPr="00BB3890" w:rsidRDefault="00E34429" w:rsidP="00245E2D">
            <w:pPr>
              <w:spacing w:line="276" w:lineRule="auto"/>
              <w:jc w:val="right"/>
              <w:rPr>
                <w:rFonts w:eastAsia="Times New Roman"/>
              </w:rPr>
            </w:pPr>
            <w:r w:rsidRPr="00BB3890">
              <w:rPr>
                <w:rFonts w:eastAsia="Times New Roman"/>
              </w:rPr>
              <w:t>520</w:t>
            </w:r>
          </w:p>
        </w:tc>
        <w:tc>
          <w:tcPr>
            <w:tcW w:w="1278" w:type="dxa"/>
          </w:tcPr>
          <w:p w:rsidR="00E34429" w:rsidRPr="00BB3890" w:rsidRDefault="00E34429" w:rsidP="00245E2D">
            <w:pPr>
              <w:spacing w:line="276" w:lineRule="auto"/>
              <w:jc w:val="right"/>
              <w:rPr>
                <w:rFonts w:eastAsia="Times New Roman"/>
              </w:rPr>
            </w:pPr>
            <w:r w:rsidRPr="00BB3890">
              <w:rPr>
                <w:rFonts w:eastAsia="Times New Roman"/>
              </w:rPr>
              <w:t>$26.000</w:t>
            </w:r>
          </w:p>
        </w:tc>
      </w:tr>
      <w:tr w:rsidR="00E34429" w:rsidRPr="00BB3890" w:rsidTr="00245E2D">
        <w:tc>
          <w:tcPr>
            <w:tcW w:w="2394" w:type="dxa"/>
          </w:tcPr>
          <w:p w:rsidR="00E34429" w:rsidRPr="00BB3890" w:rsidRDefault="00E34429" w:rsidP="00245E2D">
            <w:pPr>
              <w:spacing w:line="276" w:lineRule="auto"/>
              <w:rPr>
                <w:rFonts w:eastAsia="Times New Roman"/>
              </w:rPr>
            </w:pPr>
            <w:r w:rsidRPr="00BB3890">
              <w:rPr>
                <w:rFonts w:eastAsia="Times New Roman"/>
              </w:rPr>
              <w:t>Pruebas</w:t>
            </w:r>
          </w:p>
        </w:tc>
        <w:tc>
          <w:tcPr>
            <w:tcW w:w="2394" w:type="dxa"/>
          </w:tcPr>
          <w:p w:rsidR="00E34429" w:rsidRPr="00BB3890" w:rsidRDefault="00E34429" w:rsidP="00245E2D">
            <w:pPr>
              <w:spacing w:line="276" w:lineRule="auto"/>
              <w:jc w:val="right"/>
              <w:rPr>
                <w:rFonts w:eastAsia="Times New Roman"/>
              </w:rPr>
            </w:pPr>
            <w:r w:rsidRPr="00BB3890">
              <w:rPr>
                <w:rFonts w:eastAsia="Times New Roman"/>
              </w:rPr>
              <w:t>15%</w:t>
            </w:r>
          </w:p>
        </w:tc>
        <w:tc>
          <w:tcPr>
            <w:tcW w:w="3510" w:type="dxa"/>
          </w:tcPr>
          <w:p w:rsidR="00E34429" w:rsidRPr="00BB3890" w:rsidRDefault="00E34429" w:rsidP="00245E2D">
            <w:pPr>
              <w:spacing w:line="276" w:lineRule="auto"/>
              <w:jc w:val="right"/>
              <w:rPr>
                <w:rFonts w:eastAsia="Times New Roman"/>
              </w:rPr>
            </w:pPr>
            <w:r w:rsidRPr="00BB3890">
              <w:rPr>
                <w:rFonts w:eastAsia="Times New Roman"/>
              </w:rPr>
              <w:t>195</w:t>
            </w:r>
          </w:p>
        </w:tc>
        <w:tc>
          <w:tcPr>
            <w:tcW w:w="1278" w:type="dxa"/>
          </w:tcPr>
          <w:p w:rsidR="00E34429" w:rsidRPr="00BB3890" w:rsidRDefault="00E34429" w:rsidP="00245E2D">
            <w:pPr>
              <w:spacing w:line="276" w:lineRule="auto"/>
              <w:jc w:val="right"/>
              <w:rPr>
                <w:rFonts w:eastAsia="Times New Roman"/>
              </w:rPr>
            </w:pPr>
            <w:r w:rsidRPr="00BB3890">
              <w:rPr>
                <w:rFonts w:eastAsia="Times New Roman"/>
              </w:rPr>
              <w:t>$9.750</w:t>
            </w:r>
          </w:p>
        </w:tc>
      </w:tr>
      <w:tr w:rsidR="00E34429" w:rsidRPr="00BB3890" w:rsidTr="00245E2D">
        <w:tc>
          <w:tcPr>
            <w:tcW w:w="2394" w:type="dxa"/>
          </w:tcPr>
          <w:p w:rsidR="00E34429" w:rsidRPr="00BB3890" w:rsidRDefault="00E34429" w:rsidP="00245E2D">
            <w:pPr>
              <w:spacing w:line="276" w:lineRule="auto"/>
              <w:rPr>
                <w:rFonts w:eastAsia="Times New Roman"/>
              </w:rPr>
            </w:pPr>
            <w:r w:rsidRPr="00BB3890">
              <w:rPr>
                <w:rFonts w:eastAsia="Times New Roman"/>
              </w:rPr>
              <w:t>Sobrecarga</w:t>
            </w:r>
          </w:p>
        </w:tc>
        <w:tc>
          <w:tcPr>
            <w:tcW w:w="2394" w:type="dxa"/>
          </w:tcPr>
          <w:p w:rsidR="00E34429" w:rsidRPr="00BB3890" w:rsidRDefault="00E34429" w:rsidP="00245E2D">
            <w:pPr>
              <w:spacing w:line="276" w:lineRule="auto"/>
              <w:jc w:val="right"/>
              <w:rPr>
                <w:rFonts w:eastAsia="Times New Roman"/>
              </w:rPr>
            </w:pPr>
            <w:r w:rsidRPr="00BB3890">
              <w:rPr>
                <w:rFonts w:eastAsia="Times New Roman"/>
              </w:rPr>
              <w:t>15%</w:t>
            </w:r>
          </w:p>
        </w:tc>
        <w:tc>
          <w:tcPr>
            <w:tcW w:w="3510" w:type="dxa"/>
          </w:tcPr>
          <w:p w:rsidR="00E34429" w:rsidRPr="00BB3890" w:rsidRDefault="00E34429" w:rsidP="00245E2D">
            <w:pPr>
              <w:spacing w:line="276" w:lineRule="auto"/>
              <w:jc w:val="right"/>
              <w:rPr>
                <w:rFonts w:eastAsia="Times New Roman"/>
              </w:rPr>
            </w:pPr>
            <w:r w:rsidRPr="00BB3890">
              <w:rPr>
                <w:rFonts w:eastAsia="Times New Roman"/>
              </w:rPr>
              <w:t>195</w:t>
            </w:r>
          </w:p>
        </w:tc>
        <w:tc>
          <w:tcPr>
            <w:tcW w:w="1278" w:type="dxa"/>
          </w:tcPr>
          <w:p w:rsidR="00E34429" w:rsidRPr="00BB3890" w:rsidRDefault="00E34429" w:rsidP="00245E2D">
            <w:pPr>
              <w:spacing w:line="276" w:lineRule="auto"/>
              <w:jc w:val="right"/>
              <w:rPr>
                <w:rFonts w:eastAsia="Times New Roman"/>
              </w:rPr>
            </w:pPr>
            <w:r w:rsidRPr="00BB3890">
              <w:rPr>
                <w:rFonts w:eastAsia="Times New Roman"/>
              </w:rPr>
              <w:t>$9.750</w:t>
            </w:r>
          </w:p>
        </w:tc>
      </w:tr>
      <w:tr w:rsidR="00E34429" w:rsidRPr="00BB3890" w:rsidTr="00245E2D">
        <w:tc>
          <w:tcPr>
            <w:tcW w:w="2394" w:type="dxa"/>
          </w:tcPr>
          <w:p w:rsidR="00E34429" w:rsidRPr="00BB3890" w:rsidRDefault="00E34429" w:rsidP="00245E2D">
            <w:pPr>
              <w:shd w:val="clear" w:color="auto" w:fill="FFFFFF"/>
              <w:spacing w:line="276" w:lineRule="auto"/>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TOTAL</w:t>
            </w:r>
          </w:p>
        </w:tc>
        <w:tc>
          <w:tcPr>
            <w:tcW w:w="2394" w:type="dxa"/>
          </w:tcPr>
          <w:p w:rsidR="00E34429" w:rsidRPr="00BB3890" w:rsidRDefault="00E34429" w:rsidP="00245E2D">
            <w:pPr>
              <w:shd w:val="clear" w:color="auto" w:fill="FFFFFF"/>
              <w:spacing w:line="276" w:lineRule="auto"/>
              <w:jc w:val="right"/>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100%</w:t>
            </w:r>
          </w:p>
        </w:tc>
        <w:tc>
          <w:tcPr>
            <w:tcW w:w="3510" w:type="dxa"/>
          </w:tcPr>
          <w:p w:rsidR="00E34429" w:rsidRPr="00BB3890" w:rsidRDefault="00E34429" w:rsidP="00245E2D">
            <w:pPr>
              <w:shd w:val="clear" w:color="auto" w:fill="FFFFFF"/>
              <w:spacing w:line="276" w:lineRule="auto"/>
              <w:jc w:val="right"/>
              <w:rPr>
                <w:rFonts w:ascii="Verdana" w:eastAsia="Times New Roman" w:hAnsi="Verdana" w:cs="Times New Roman"/>
                <w:b/>
                <w:bCs/>
                <w:color w:val="000000"/>
                <w:sz w:val="20"/>
                <w:szCs w:val="20"/>
              </w:rPr>
            </w:pPr>
            <w:r w:rsidRPr="00BB3890">
              <w:rPr>
                <w:rFonts w:ascii="Verdana" w:eastAsia="Times New Roman" w:hAnsi="Verdana" w:cs="Times New Roman"/>
                <w:b/>
                <w:bCs/>
                <w:color w:val="000000"/>
                <w:sz w:val="20"/>
                <w:szCs w:val="20"/>
              </w:rPr>
              <w:t>1300</w:t>
            </w:r>
          </w:p>
        </w:tc>
        <w:tc>
          <w:tcPr>
            <w:tcW w:w="1278" w:type="dxa"/>
          </w:tcPr>
          <w:p w:rsidR="00E34429" w:rsidRPr="00BB3890" w:rsidRDefault="00E34429" w:rsidP="00245E2D">
            <w:pPr>
              <w:shd w:val="clear" w:color="auto" w:fill="FFFFFF"/>
              <w:spacing w:line="276" w:lineRule="auto"/>
              <w:jc w:val="right"/>
              <w:rPr>
                <w:rFonts w:ascii="Verdana" w:eastAsia="Times New Roman" w:hAnsi="Verdana" w:cs="Times New Roman"/>
                <w:b/>
                <w:bCs/>
                <w:color w:val="FF0000"/>
                <w:sz w:val="24"/>
                <w:szCs w:val="20"/>
              </w:rPr>
            </w:pPr>
            <w:r w:rsidRPr="00BB3890">
              <w:rPr>
                <w:rFonts w:ascii="Verdana" w:eastAsia="Times New Roman" w:hAnsi="Verdana" w:cs="Times New Roman"/>
                <w:b/>
                <w:bCs/>
                <w:color w:val="FF0000"/>
                <w:sz w:val="24"/>
                <w:szCs w:val="20"/>
              </w:rPr>
              <w:t>$65.000</w:t>
            </w:r>
          </w:p>
        </w:tc>
      </w:tr>
    </w:tbl>
    <w:p w:rsidR="0050695F" w:rsidRPr="00BB3890" w:rsidRDefault="0050695F" w:rsidP="0050695F">
      <w:pPr>
        <w:shd w:val="clear" w:color="auto" w:fill="FFFFFF"/>
        <w:spacing w:line="240" w:lineRule="auto"/>
        <w:rPr>
          <w:rFonts w:ascii="Verdana" w:eastAsia="Times New Roman" w:hAnsi="Verdana" w:cs="Times New Roman"/>
          <w:color w:val="000000"/>
          <w:sz w:val="20"/>
          <w:szCs w:val="20"/>
        </w:rPr>
      </w:pPr>
    </w:p>
    <w:p w:rsidR="00145D4E" w:rsidRPr="00BB3890" w:rsidRDefault="008F060E" w:rsidP="008F060E">
      <w:pPr>
        <w:pStyle w:val="Heading2"/>
      </w:pPr>
      <w:bookmarkStart w:id="1297" w:name="_Toc274760695"/>
      <w:r w:rsidRPr="00BB3890">
        <w:rPr>
          <w:rPrChange w:id="1298" w:author="Walter Poch" w:date="2010-10-12T19:57:00Z">
            <w:rPr>
              <w:smallCaps w:val="0"/>
              <w:sz w:val="22"/>
              <w:szCs w:val="22"/>
            </w:rPr>
          </w:rPrChange>
        </w:rPr>
        <w:t>8.6 – Forma De Pago</w:t>
      </w:r>
      <w:bookmarkEnd w:id="1297"/>
    </w:p>
    <w:p w:rsidR="008F060E" w:rsidRPr="00BB3890" w:rsidRDefault="008F060E" w:rsidP="008F060E">
      <w:r w:rsidRPr="00BB3890">
        <w:t xml:space="preserve">El sistema se abonará en tres instancias que corresponderán al 30%, 20% y 50% del total de $65.000. </w:t>
      </w:r>
    </w:p>
    <w:p w:rsidR="008F060E" w:rsidRPr="00BB3890" w:rsidRDefault="008F060E" w:rsidP="008F060E">
      <w:pPr>
        <w:pStyle w:val="ListParagraph"/>
        <w:numPr>
          <w:ilvl w:val="0"/>
          <w:numId w:val="11"/>
        </w:numPr>
      </w:pPr>
      <w:r w:rsidRPr="00BB3890">
        <w:t>El primer pago correspondiente a una suma de $19.500 (diecinueve mil quinientos) pesos argentinos se deberá efectuar el día 27/04/10.</w:t>
      </w:r>
    </w:p>
    <w:p w:rsidR="008F060E" w:rsidRPr="00BB3890" w:rsidRDefault="008F060E" w:rsidP="008F060E">
      <w:pPr>
        <w:pStyle w:val="ListParagraph"/>
        <w:numPr>
          <w:ilvl w:val="0"/>
          <w:numId w:val="11"/>
        </w:numPr>
      </w:pPr>
      <w:r w:rsidRPr="00BB3890">
        <w:t>El segundo pago correspondiente a una suma de $13.000 (trece mil) pesos argentinos se deberá efectuar el día 17/08/10.</w:t>
      </w:r>
    </w:p>
    <w:p w:rsidR="008F060E" w:rsidRPr="00BB3890" w:rsidRDefault="008F060E" w:rsidP="008F060E">
      <w:pPr>
        <w:pStyle w:val="ListParagraph"/>
        <w:numPr>
          <w:ilvl w:val="0"/>
          <w:numId w:val="11"/>
        </w:numPr>
      </w:pPr>
      <w:r w:rsidRPr="00BB3890">
        <w:t>Y finalmente el tercer pago correspondiente a una suma de $32.500 (treinta y dos mil quinientos) pesos argentinos se deberá efectuar el día 04/05/11, previa puesta en producción del sistema. Hasta que dicho pago no sea acreditado, no se hará la implementación de la solución.</w:t>
      </w:r>
    </w:p>
    <w:p w:rsidR="008F060E" w:rsidRPr="00BB3890" w:rsidRDefault="008F060E" w:rsidP="008F060E">
      <w:r w:rsidRPr="00BB3890">
        <w:t xml:space="preserve">Ante un eventual atraso se aplicará al valor de la cuota correspondiente al mes de atraso un interés del 3% durante </w:t>
      </w:r>
      <w:r w:rsidR="00346D32" w:rsidRPr="00BB3890">
        <w:t>los primeros 10 (diez) días</w:t>
      </w:r>
      <w:r w:rsidRPr="00BB3890">
        <w:t xml:space="preserve">. En caso de producir un atraso mayor se procederá a cobrar un interés del </w:t>
      </w:r>
      <w:r w:rsidR="00346D32" w:rsidRPr="00BB3890">
        <w:t>4</w:t>
      </w:r>
      <w:r w:rsidRPr="00BB3890">
        <w:t xml:space="preserve">% </w:t>
      </w:r>
      <w:r w:rsidR="00346D32" w:rsidRPr="00BB3890">
        <w:t xml:space="preserve">diario </w:t>
      </w:r>
      <w:r w:rsidRPr="00BB3890">
        <w:t>calculado sobre el saldo adeudado.</w:t>
      </w:r>
    </w:p>
    <w:p w:rsidR="00346D32" w:rsidRPr="00BB3890" w:rsidRDefault="00346D32" w:rsidP="008F060E">
      <w:r w:rsidRPr="00BB3890">
        <w:t>Se podrá abonar los importes anteriormente mencionados mediante cheques no a la orden cruzados o mediante transferencias electrónicas a un CBU que será oportunamente comunicado.</w:t>
      </w:r>
    </w:p>
    <w:sectPr w:rsidR="00346D32" w:rsidRPr="00BB3890" w:rsidSect="00AB5362">
      <w:pgSz w:w="12240" w:h="15840"/>
      <w:pgMar w:top="1440" w:right="1440" w:bottom="1440" w:left="1440" w:header="720" w:footer="576"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6587" w:rsidRDefault="008A6587" w:rsidP="00AB5362">
      <w:pPr>
        <w:spacing w:after="0" w:line="240" w:lineRule="auto"/>
      </w:pPr>
      <w:r>
        <w:separator/>
      </w:r>
    </w:p>
  </w:endnote>
  <w:endnote w:type="continuationSeparator" w:id="0">
    <w:p w:rsidR="008A6587" w:rsidRDefault="008A6587" w:rsidP="00AB53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4888941"/>
      <w:docPartObj>
        <w:docPartGallery w:val="Page Numbers (Bottom of Page)"/>
        <w:docPartUnique/>
      </w:docPartObj>
    </w:sdtPr>
    <w:sdtContent>
      <w:sdt>
        <w:sdtPr>
          <w:id w:val="-807475871"/>
          <w:docPartObj>
            <w:docPartGallery w:val="Page Numbers (Top of Page)"/>
            <w:docPartUnique/>
          </w:docPartObj>
        </w:sdtPr>
        <w:sdtContent>
          <w:p w:rsidR="00D41C67" w:rsidRPr="00E93095" w:rsidRDefault="00D41C67" w:rsidP="00AB5362">
            <w:pPr>
              <w:pStyle w:val="Footer"/>
              <w:jc w:val="center"/>
              <w:rPr>
                <w:color w:val="404040" w:themeColor="text1" w:themeTint="BF"/>
              </w:rPr>
            </w:pPr>
            <w:r w:rsidRPr="00E93095">
              <w:rPr>
                <w:color w:val="404040" w:themeColor="text1" w:themeTint="BF"/>
              </w:rPr>
              <w:t xml:space="preserve">Página </w:t>
            </w:r>
            <w:r w:rsidRPr="00E93095">
              <w:rPr>
                <w:b/>
                <w:color w:val="404040" w:themeColor="text1" w:themeTint="BF"/>
                <w:sz w:val="24"/>
                <w:szCs w:val="24"/>
              </w:rPr>
              <w:fldChar w:fldCharType="begin"/>
            </w:r>
            <w:r w:rsidRPr="00E93095">
              <w:rPr>
                <w:b/>
                <w:color w:val="404040" w:themeColor="text1" w:themeTint="BF"/>
              </w:rPr>
              <w:instrText xml:space="preserve"> PAGE </w:instrText>
            </w:r>
            <w:r w:rsidRPr="00E93095">
              <w:rPr>
                <w:b/>
                <w:color w:val="404040" w:themeColor="text1" w:themeTint="BF"/>
                <w:sz w:val="24"/>
                <w:szCs w:val="24"/>
              </w:rPr>
              <w:fldChar w:fldCharType="separate"/>
            </w:r>
            <w:r w:rsidR="009F7703">
              <w:rPr>
                <w:b/>
                <w:noProof/>
                <w:color w:val="404040" w:themeColor="text1" w:themeTint="BF"/>
              </w:rPr>
              <w:t>22</w:t>
            </w:r>
            <w:r w:rsidRPr="00E93095">
              <w:rPr>
                <w:b/>
                <w:color w:val="404040" w:themeColor="text1" w:themeTint="BF"/>
                <w:sz w:val="24"/>
                <w:szCs w:val="24"/>
              </w:rPr>
              <w:fldChar w:fldCharType="end"/>
            </w:r>
            <w:r w:rsidRPr="00E93095">
              <w:rPr>
                <w:color w:val="404040" w:themeColor="text1" w:themeTint="BF"/>
              </w:rPr>
              <w:t>/</w:t>
            </w:r>
            <w:r w:rsidRPr="00E93095">
              <w:rPr>
                <w:b/>
                <w:color w:val="404040" w:themeColor="text1" w:themeTint="BF"/>
                <w:sz w:val="24"/>
                <w:szCs w:val="24"/>
              </w:rPr>
              <w:fldChar w:fldCharType="begin"/>
            </w:r>
            <w:r w:rsidRPr="00E93095">
              <w:rPr>
                <w:b/>
                <w:color w:val="404040" w:themeColor="text1" w:themeTint="BF"/>
              </w:rPr>
              <w:instrText xml:space="preserve"> NUMPAGES  </w:instrText>
            </w:r>
            <w:r w:rsidRPr="00E93095">
              <w:rPr>
                <w:b/>
                <w:color w:val="404040" w:themeColor="text1" w:themeTint="BF"/>
                <w:sz w:val="24"/>
                <w:szCs w:val="24"/>
              </w:rPr>
              <w:fldChar w:fldCharType="separate"/>
            </w:r>
            <w:r w:rsidR="009F7703">
              <w:rPr>
                <w:b/>
                <w:noProof/>
                <w:color w:val="404040" w:themeColor="text1" w:themeTint="BF"/>
              </w:rPr>
              <w:t>53</w:t>
            </w:r>
            <w:r w:rsidRPr="00E93095">
              <w:rPr>
                <w:b/>
                <w:color w:val="404040" w:themeColor="text1" w:themeTint="BF"/>
                <w:sz w:val="24"/>
                <w:szCs w:val="24"/>
              </w:rPr>
              <w:fldChar w:fldCharType="end"/>
            </w:r>
          </w:p>
        </w:sdtContent>
      </w:sdt>
    </w:sdtContent>
  </w:sdt>
  <w:p w:rsidR="00D41C67" w:rsidRPr="00E93095" w:rsidRDefault="00D41C67" w:rsidP="00AB5362">
    <w:pPr>
      <w:pStyle w:val="Footer"/>
      <w:rPr>
        <w:color w:val="404040" w:themeColor="text1" w:themeTint="BF"/>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6587" w:rsidRDefault="008A6587" w:rsidP="00AB5362">
      <w:pPr>
        <w:spacing w:after="0" w:line="240" w:lineRule="auto"/>
      </w:pPr>
      <w:r>
        <w:separator/>
      </w:r>
    </w:p>
  </w:footnote>
  <w:footnote w:type="continuationSeparator" w:id="0">
    <w:p w:rsidR="008A6587" w:rsidRDefault="008A6587" w:rsidP="00AB5362">
      <w:pPr>
        <w:spacing w:after="0" w:line="240" w:lineRule="auto"/>
      </w:pPr>
      <w:r>
        <w:continuationSeparator/>
      </w:r>
    </w:p>
  </w:footnote>
  <w:footnote w:id="1">
    <w:p w:rsidR="00D41C67" w:rsidRPr="004A4B95" w:rsidRDefault="00D41C67">
      <w:pPr>
        <w:pStyle w:val="FootnoteText"/>
        <w:rPr>
          <w:lang w:val="es-ES"/>
          <w:rPrChange w:id="537" w:author="Nombre de usuario" w:date="2010-07-20T09:15:00Z">
            <w:rPr/>
          </w:rPrChange>
        </w:rPr>
      </w:pPr>
      <w:ins w:id="538" w:author="Nombre de usuario" w:date="2010-07-20T09:14:00Z">
        <w:r>
          <w:rPr>
            <w:rStyle w:val="FootnoteReference"/>
          </w:rPr>
          <w:footnoteRef/>
        </w:r>
        <w:r w:rsidRPr="004A4B95">
          <w:rPr>
            <w:lang w:val="es-ES"/>
            <w:rPrChange w:id="539" w:author="Nombre de usuario" w:date="2010-07-20T09:15:00Z">
              <w:rPr>
                <w:sz w:val="22"/>
                <w:szCs w:val="22"/>
              </w:rPr>
            </w:rPrChange>
          </w:rPr>
          <w:t xml:space="preserve"> </w:t>
        </w:r>
      </w:ins>
      <w:ins w:id="540" w:author="Nombre de usuario" w:date="2010-07-20T09:15:00Z">
        <w:r w:rsidRPr="004A4B95">
          <w:rPr>
            <w:lang w:val="es-ES"/>
            <w:rPrChange w:id="541" w:author="Nombre de usuario" w:date="2010-07-20T09:15:00Z">
              <w:rPr>
                <w:sz w:val="22"/>
                <w:szCs w:val="22"/>
              </w:rPr>
            </w:rPrChange>
          </w:rPr>
          <w:t xml:space="preserve">Wikipedia: </w:t>
        </w:r>
        <w:r w:rsidRPr="004A4B95">
          <w:rPr>
            <w:lang w:val="es-ES"/>
          </w:rPr>
          <w:t>El término Generación X se usa normalmente para referirse a las personas nacidas en los años 1970.</w:t>
        </w:r>
        <w:r>
          <w:rPr>
            <w:lang w:val="es-ES"/>
          </w:rPr>
          <w:t xml:space="preserve"> [</w:t>
        </w:r>
        <w:r>
          <w:fldChar w:fldCharType="begin"/>
        </w:r>
        <w:r w:rsidRPr="00BB3890">
          <w:rPr>
            <w:rPrChange w:id="542" w:author="Walter Poch" w:date="2010-10-12T19:56:00Z">
              <w:rPr>
                <w:sz w:val="22"/>
                <w:szCs w:val="22"/>
              </w:rPr>
            </w:rPrChange>
          </w:rPr>
          <w:instrText xml:space="preserve"> HYPERLINK "http://es.wikipedia.org/wiki/Generaci%C3%B3n_X" </w:instrText>
        </w:r>
        <w:r>
          <w:fldChar w:fldCharType="separate"/>
        </w:r>
        <w:r w:rsidRPr="00BB3890">
          <w:rPr>
            <w:rStyle w:val="Hyperlink"/>
            <w:rPrChange w:id="543" w:author="Walter Poch" w:date="2010-10-12T19:56:00Z">
              <w:rPr>
                <w:rStyle w:val="Hyperlink"/>
                <w:sz w:val="22"/>
                <w:szCs w:val="22"/>
              </w:rPr>
            </w:rPrChange>
          </w:rPr>
          <w:t>http://es.wikipedia.org/wiki/Generación_X</w:t>
        </w:r>
        <w:r>
          <w:fldChar w:fldCharType="end"/>
        </w:r>
        <w:r>
          <w:rPr>
            <w:lang w:val="es-ES"/>
          </w:rPr>
          <w:t>]</w:t>
        </w:r>
      </w:ins>
    </w:p>
  </w:footnote>
  <w:footnote w:id="2">
    <w:p w:rsidR="00D41C67" w:rsidRPr="004A4B95" w:rsidRDefault="00D41C67">
      <w:pPr>
        <w:pStyle w:val="FootnoteText"/>
        <w:rPr>
          <w:lang w:val="es-ES"/>
          <w:rPrChange w:id="547" w:author="Nombre de usuario" w:date="2010-07-20T09:15:00Z">
            <w:rPr/>
          </w:rPrChange>
        </w:rPr>
      </w:pPr>
      <w:ins w:id="548" w:author="Nombre de usuario" w:date="2010-07-20T09:15:00Z">
        <w:r>
          <w:rPr>
            <w:rStyle w:val="FootnoteReference"/>
          </w:rPr>
          <w:footnoteRef/>
        </w:r>
        <w:r w:rsidRPr="004A4B95">
          <w:rPr>
            <w:lang w:val="es-ES"/>
            <w:rPrChange w:id="549" w:author="Nombre de usuario" w:date="2010-07-20T09:16:00Z">
              <w:rPr>
                <w:sz w:val="22"/>
                <w:szCs w:val="22"/>
              </w:rPr>
            </w:rPrChange>
          </w:rPr>
          <w:t xml:space="preserve"> </w:t>
        </w:r>
        <w:r>
          <w:rPr>
            <w:lang w:val="es-ES"/>
          </w:rPr>
          <w:t xml:space="preserve">Wikipedia: </w:t>
        </w:r>
      </w:ins>
      <w:ins w:id="550" w:author="Nombre de usuario" w:date="2010-07-20T09:16:00Z">
        <w:r w:rsidRPr="004A4B95">
          <w:rPr>
            <w:lang w:val="es-ES"/>
          </w:rPr>
          <w:t>La Generación Y es un término que se utiliza para definir la cohorte demográfica sucesora a la Generación X e incluye a las personas nacidas entre 1982 y 1992 mundialmente. Hay autores de diversos estudios que hacen referencia a personas nacidas entre fines de los años 1970 a finales de los años 1990.</w:t>
        </w:r>
        <w:r>
          <w:rPr>
            <w:lang w:val="es-ES"/>
          </w:rPr>
          <w:t xml:space="preserve"> [</w:t>
        </w:r>
        <w:r>
          <w:fldChar w:fldCharType="begin"/>
        </w:r>
        <w:r>
          <w:instrText xml:space="preserve"> HYPERLINK "http://es.wikipedia.org/wiki/Generaci%C3%B3n_Y" </w:instrText>
        </w:r>
        <w:r>
          <w:fldChar w:fldCharType="separate"/>
        </w:r>
        <w:r>
          <w:rPr>
            <w:rStyle w:val="Hyperlink"/>
          </w:rPr>
          <w:t>http://es.wikipedia.org/wiki/Generación_Y</w:t>
        </w:r>
        <w:r>
          <w:fldChar w:fldCharType="end"/>
        </w:r>
        <w:r>
          <w:rPr>
            <w:lang w:val="es-ES"/>
          </w:rPr>
          <w:t>]</w:t>
        </w:r>
      </w:ins>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1C67" w:rsidRDefault="00D41C67">
    <w:pPr>
      <w:pStyle w:val="Header"/>
    </w:pPr>
    <w:r>
      <w:rPr>
        <w:noProof/>
        <w:lang w:val="en-US" w:bidi="ar-SA"/>
      </w:rPr>
      <mc:AlternateContent>
        <mc:Choice Requires="wpg">
          <w:drawing>
            <wp:anchor distT="0" distB="0" distL="114300" distR="114300" simplePos="0" relativeHeight="251660288" behindDoc="0" locked="0" layoutInCell="1" allowOverlap="1">
              <wp:simplePos x="0" y="0"/>
              <wp:positionH relativeFrom="page">
                <wp:posOffset>820420</wp:posOffset>
              </wp:positionH>
              <wp:positionV relativeFrom="page">
                <wp:posOffset>208280</wp:posOffset>
              </wp:positionV>
              <wp:extent cx="455295" cy="492760"/>
              <wp:effectExtent l="1270" t="8255" r="635" b="3810"/>
              <wp:wrapNone/>
              <wp:docPr id="2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295" cy="492760"/>
                        <a:chOff x="11437" y="10628"/>
                        <a:chExt cx="45" cy="48"/>
                      </a:xfrm>
                    </wpg:grpSpPr>
                    <wps:wsp>
                      <wps:cNvPr id="31" name="Freeform 2"/>
                      <wps:cNvSpPr>
                        <a:spLocks/>
                      </wps:cNvSpPr>
                      <wps:spPr bwMode="auto">
                        <a:xfrm>
                          <a:off x="11439" y="10646"/>
                          <a:ext cx="43" cy="30"/>
                        </a:xfrm>
                        <a:custGeom>
                          <a:avLst/>
                          <a:gdLst>
                            <a:gd name="T0" fmla="*/ 101 w 115"/>
                            <a:gd name="T1" fmla="*/ 37 h 82"/>
                            <a:gd name="T2" fmla="*/ 23 w 115"/>
                            <a:gd name="T3" fmla="*/ 54 h 82"/>
                            <a:gd name="T4" fmla="*/ 0 w 115"/>
                            <a:gd name="T5" fmla="*/ 24 h 82"/>
                            <a:gd name="T6" fmla="*/ 26 w 115"/>
                            <a:gd name="T7" fmla="*/ 65 h 82"/>
                            <a:gd name="T8" fmla="*/ 103 w 115"/>
                            <a:gd name="T9" fmla="*/ 48 h 82"/>
                            <a:gd name="T10" fmla="*/ 110 w 115"/>
                            <a:gd name="T11" fmla="*/ 0 h 82"/>
                            <a:gd name="T12" fmla="*/ 101 w 115"/>
                            <a:gd name="T13" fmla="*/ 37 h 82"/>
                          </a:gdLst>
                          <a:ahLst/>
                          <a:cxnLst>
                            <a:cxn ang="0">
                              <a:pos x="T0" y="T1"/>
                            </a:cxn>
                            <a:cxn ang="0">
                              <a:pos x="T2" y="T3"/>
                            </a:cxn>
                            <a:cxn ang="0">
                              <a:pos x="T4" y="T5"/>
                            </a:cxn>
                            <a:cxn ang="0">
                              <a:pos x="T6" y="T7"/>
                            </a:cxn>
                            <a:cxn ang="0">
                              <a:pos x="T8" y="T9"/>
                            </a:cxn>
                            <a:cxn ang="0">
                              <a:pos x="T10" y="T11"/>
                            </a:cxn>
                            <a:cxn ang="0">
                              <a:pos x="T12" y="T13"/>
                            </a:cxn>
                          </a:cxnLst>
                          <a:rect l="0" t="0" r="r" b="b"/>
                          <a:pathLst>
                            <a:path w="115" h="82">
                              <a:moveTo>
                                <a:pt x="101" y="37"/>
                              </a:moveTo>
                              <a:cubicBezTo>
                                <a:pt x="84" y="64"/>
                                <a:pt x="49" y="71"/>
                                <a:pt x="23" y="54"/>
                              </a:cubicBezTo>
                              <a:cubicBezTo>
                                <a:pt x="12" y="47"/>
                                <a:pt x="4" y="36"/>
                                <a:pt x="0" y="24"/>
                              </a:cubicBezTo>
                              <a:cubicBezTo>
                                <a:pt x="2" y="40"/>
                                <a:pt x="11" y="56"/>
                                <a:pt x="26" y="65"/>
                              </a:cubicBezTo>
                              <a:cubicBezTo>
                                <a:pt x="52" y="82"/>
                                <a:pt x="87" y="75"/>
                                <a:pt x="103" y="48"/>
                              </a:cubicBezTo>
                              <a:cubicBezTo>
                                <a:pt x="113" y="34"/>
                                <a:pt x="115" y="16"/>
                                <a:pt x="110" y="0"/>
                              </a:cubicBezTo>
                              <a:cubicBezTo>
                                <a:pt x="111" y="13"/>
                                <a:pt x="108" y="26"/>
                                <a:pt x="101" y="37"/>
                              </a:cubicBezTo>
                              <a:close/>
                            </a:path>
                          </a:pathLst>
                        </a:custGeom>
                        <a:gradFill rotWithShape="1">
                          <a:gsLst>
                            <a:gs pos="0">
                              <a:srgbClr val="E33830"/>
                            </a:gs>
                            <a:gs pos="100000">
                              <a:srgbClr val="EFB32F"/>
                            </a:gs>
                          </a:gsLst>
                          <a:lin ang="270000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2" name="Freeform 3"/>
                      <wps:cNvSpPr>
                        <a:spLocks/>
                      </wps:cNvSpPr>
                      <wps:spPr bwMode="auto">
                        <a:xfrm>
                          <a:off x="11437" y="10635"/>
                          <a:ext cx="41" cy="36"/>
                        </a:xfrm>
                        <a:custGeom>
                          <a:avLst/>
                          <a:gdLst>
                            <a:gd name="T0" fmla="*/ 77 w 109"/>
                            <a:gd name="T1" fmla="*/ 81 h 97"/>
                            <a:gd name="T2" fmla="*/ 10 w 109"/>
                            <a:gd name="T3" fmla="*/ 38 h 97"/>
                            <a:gd name="T4" fmla="*/ 15 w 109"/>
                            <a:gd name="T5" fmla="*/ 0 h 97"/>
                            <a:gd name="T6" fmla="*/ 4 w 109"/>
                            <a:gd name="T7" fmla="*/ 47 h 97"/>
                            <a:gd name="T8" fmla="*/ 71 w 109"/>
                            <a:gd name="T9" fmla="*/ 91 h 97"/>
                            <a:gd name="T10" fmla="*/ 109 w 109"/>
                            <a:gd name="T11" fmla="*/ 61 h 97"/>
                            <a:gd name="T12" fmla="*/ 77 w 109"/>
                            <a:gd name="T13" fmla="*/ 81 h 97"/>
                          </a:gdLst>
                          <a:ahLst/>
                          <a:cxnLst>
                            <a:cxn ang="0">
                              <a:pos x="T0" y="T1"/>
                            </a:cxn>
                            <a:cxn ang="0">
                              <a:pos x="T2" y="T3"/>
                            </a:cxn>
                            <a:cxn ang="0">
                              <a:pos x="T4" y="T5"/>
                            </a:cxn>
                            <a:cxn ang="0">
                              <a:pos x="T6" y="T7"/>
                            </a:cxn>
                            <a:cxn ang="0">
                              <a:pos x="T8" y="T9"/>
                            </a:cxn>
                            <a:cxn ang="0">
                              <a:pos x="T10" y="T11"/>
                            </a:cxn>
                            <a:cxn ang="0">
                              <a:pos x="T12" y="T13"/>
                            </a:cxn>
                          </a:cxnLst>
                          <a:rect l="0" t="0" r="r" b="b"/>
                          <a:pathLst>
                            <a:path w="109" h="97">
                              <a:moveTo>
                                <a:pt x="77" y="81"/>
                              </a:moveTo>
                              <a:cubicBezTo>
                                <a:pt x="46" y="88"/>
                                <a:pt x="16" y="68"/>
                                <a:pt x="10" y="38"/>
                              </a:cubicBezTo>
                              <a:cubicBezTo>
                                <a:pt x="7" y="25"/>
                                <a:pt x="9" y="12"/>
                                <a:pt x="15" y="0"/>
                              </a:cubicBezTo>
                              <a:cubicBezTo>
                                <a:pt x="5" y="13"/>
                                <a:pt x="0" y="30"/>
                                <a:pt x="4" y="47"/>
                              </a:cubicBezTo>
                              <a:cubicBezTo>
                                <a:pt x="10" y="78"/>
                                <a:pt x="40" y="97"/>
                                <a:pt x="71" y="91"/>
                              </a:cubicBezTo>
                              <a:cubicBezTo>
                                <a:pt x="88" y="87"/>
                                <a:pt x="102" y="76"/>
                                <a:pt x="109" y="61"/>
                              </a:cubicBezTo>
                              <a:cubicBezTo>
                                <a:pt x="101" y="71"/>
                                <a:pt x="90" y="78"/>
                                <a:pt x="77" y="81"/>
                              </a:cubicBezTo>
                              <a:close/>
                            </a:path>
                          </a:pathLst>
                        </a:custGeom>
                        <a:gradFill rotWithShape="1">
                          <a:gsLst>
                            <a:gs pos="0">
                              <a:srgbClr val="E33830"/>
                            </a:gs>
                            <a:gs pos="100000">
                              <a:srgbClr val="EFB32F"/>
                            </a:gs>
                          </a:gsLst>
                          <a:lin ang="270000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3" name="Freeform 4"/>
                      <wps:cNvSpPr>
                        <a:spLocks/>
                      </wps:cNvSpPr>
                      <wps:spPr bwMode="auto">
                        <a:xfrm>
                          <a:off x="11442" y="10629"/>
                          <a:ext cx="23" cy="33"/>
                        </a:xfrm>
                        <a:custGeom>
                          <a:avLst/>
                          <a:gdLst>
                            <a:gd name="T0" fmla="*/ 34 w 63"/>
                            <a:gd name="T1" fmla="*/ 78 h 89"/>
                            <a:gd name="T2" fmla="*/ 21 w 63"/>
                            <a:gd name="T3" fmla="*/ 18 h 89"/>
                            <a:gd name="T4" fmla="*/ 45 w 63"/>
                            <a:gd name="T5" fmla="*/ 0 h 89"/>
                            <a:gd name="T6" fmla="*/ 13 w 63"/>
                            <a:gd name="T7" fmla="*/ 20 h 89"/>
                            <a:gd name="T8" fmla="*/ 26 w 63"/>
                            <a:gd name="T9" fmla="*/ 80 h 89"/>
                            <a:gd name="T10" fmla="*/ 63 w 63"/>
                            <a:gd name="T11" fmla="*/ 85 h 89"/>
                            <a:gd name="T12" fmla="*/ 34 w 63"/>
                            <a:gd name="T13" fmla="*/ 78 h 89"/>
                          </a:gdLst>
                          <a:ahLst/>
                          <a:cxnLst>
                            <a:cxn ang="0">
                              <a:pos x="T0" y="T1"/>
                            </a:cxn>
                            <a:cxn ang="0">
                              <a:pos x="T2" y="T3"/>
                            </a:cxn>
                            <a:cxn ang="0">
                              <a:pos x="T4" y="T5"/>
                            </a:cxn>
                            <a:cxn ang="0">
                              <a:pos x="T6" y="T7"/>
                            </a:cxn>
                            <a:cxn ang="0">
                              <a:pos x="T8" y="T9"/>
                            </a:cxn>
                            <a:cxn ang="0">
                              <a:pos x="T10" y="T11"/>
                            </a:cxn>
                            <a:cxn ang="0">
                              <a:pos x="T12" y="T13"/>
                            </a:cxn>
                          </a:cxnLst>
                          <a:rect l="0" t="0" r="r" b="b"/>
                          <a:pathLst>
                            <a:path w="63" h="89">
                              <a:moveTo>
                                <a:pt x="34" y="78"/>
                              </a:moveTo>
                              <a:cubicBezTo>
                                <a:pt x="14" y="65"/>
                                <a:pt x="8" y="38"/>
                                <a:pt x="21" y="18"/>
                              </a:cubicBezTo>
                              <a:cubicBezTo>
                                <a:pt x="27" y="9"/>
                                <a:pt x="35" y="3"/>
                                <a:pt x="45" y="0"/>
                              </a:cubicBezTo>
                              <a:cubicBezTo>
                                <a:pt x="32" y="1"/>
                                <a:pt x="20" y="8"/>
                                <a:pt x="13" y="20"/>
                              </a:cubicBezTo>
                              <a:cubicBezTo>
                                <a:pt x="0" y="40"/>
                                <a:pt x="5" y="67"/>
                                <a:pt x="26" y="80"/>
                              </a:cubicBezTo>
                              <a:cubicBezTo>
                                <a:pt x="37" y="88"/>
                                <a:pt x="51" y="89"/>
                                <a:pt x="63" y="85"/>
                              </a:cubicBezTo>
                              <a:cubicBezTo>
                                <a:pt x="53" y="86"/>
                                <a:pt x="43" y="84"/>
                                <a:pt x="34" y="78"/>
                              </a:cubicBezTo>
                              <a:close/>
                            </a:path>
                          </a:pathLst>
                        </a:custGeom>
                        <a:gradFill rotWithShape="1">
                          <a:gsLst>
                            <a:gs pos="0">
                              <a:srgbClr val="EF792F"/>
                            </a:gs>
                            <a:gs pos="100000">
                              <a:srgbClr val="E33830"/>
                            </a:gs>
                          </a:gsLst>
                          <a:lin ang="1890000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4" name="Freeform 5"/>
                      <wps:cNvSpPr>
                        <a:spLocks/>
                      </wps:cNvSpPr>
                      <wps:spPr bwMode="auto">
                        <a:xfrm>
                          <a:off x="11445" y="10628"/>
                          <a:ext cx="28" cy="31"/>
                        </a:xfrm>
                        <a:custGeom>
                          <a:avLst/>
                          <a:gdLst>
                            <a:gd name="T0" fmla="*/ 12 w 75"/>
                            <a:gd name="T1" fmla="*/ 60 h 85"/>
                            <a:gd name="T2" fmla="*/ 46 w 75"/>
                            <a:gd name="T3" fmla="*/ 7 h 85"/>
                            <a:gd name="T4" fmla="*/ 75 w 75"/>
                            <a:gd name="T5" fmla="*/ 11 h 85"/>
                            <a:gd name="T6" fmla="*/ 38 w 75"/>
                            <a:gd name="T7" fmla="*/ 3 h 85"/>
                            <a:gd name="T8" fmla="*/ 5 w 75"/>
                            <a:gd name="T9" fmla="*/ 55 h 85"/>
                            <a:gd name="T10" fmla="*/ 28 w 75"/>
                            <a:gd name="T11" fmla="*/ 85 h 85"/>
                            <a:gd name="T12" fmla="*/ 12 w 75"/>
                            <a:gd name="T13" fmla="*/ 60 h 85"/>
                          </a:gdLst>
                          <a:ahLst/>
                          <a:cxnLst>
                            <a:cxn ang="0">
                              <a:pos x="T0" y="T1"/>
                            </a:cxn>
                            <a:cxn ang="0">
                              <a:pos x="T2" y="T3"/>
                            </a:cxn>
                            <a:cxn ang="0">
                              <a:pos x="T4" y="T5"/>
                            </a:cxn>
                            <a:cxn ang="0">
                              <a:pos x="T6" y="T7"/>
                            </a:cxn>
                            <a:cxn ang="0">
                              <a:pos x="T8" y="T9"/>
                            </a:cxn>
                            <a:cxn ang="0">
                              <a:pos x="T10" y="T11"/>
                            </a:cxn>
                            <a:cxn ang="0">
                              <a:pos x="T12" y="T13"/>
                            </a:cxn>
                          </a:cxnLst>
                          <a:rect l="0" t="0" r="r" b="b"/>
                          <a:pathLst>
                            <a:path w="75" h="85">
                              <a:moveTo>
                                <a:pt x="12" y="60"/>
                              </a:moveTo>
                              <a:cubicBezTo>
                                <a:pt x="7" y="36"/>
                                <a:pt x="22" y="13"/>
                                <a:pt x="46" y="7"/>
                              </a:cubicBezTo>
                              <a:cubicBezTo>
                                <a:pt x="56" y="5"/>
                                <a:pt x="66" y="7"/>
                                <a:pt x="75" y="11"/>
                              </a:cubicBezTo>
                              <a:cubicBezTo>
                                <a:pt x="65" y="3"/>
                                <a:pt x="52" y="0"/>
                                <a:pt x="38" y="3"/>
                              </a:cubicBezTo>
                              <a:cubicBezTo>
                                <a:pt x="15" y="8"/>
                                <a:pt x="0" y="31"/>
                                <a:pt x="5" y="55"/>
                              </a:cubicBezTo>
                              <a:cubicBezTo>
                                <a:pt x="8" y="68"/>
                                <a:pt x="16" y="79"/>
                                <a:pt x="28" y="85"/>
                              </a:cubicBezTo>
                              <a:cubicBezTo>
                                <a:pt x="20" y="79"/>
                                <a:pt x="14" y="70"/>
                                <a:pt x="12" y="60"/>
                              </a:cubicBezTo>
                              <a:close/>
                            </a:path>
                          </a:pathLst>
                        </a:custGeom>
                        <a:gradFill rotWithShape="1">
                          <a:gsLst>
                            <a:gs pos="0">
                              <a:srgbClr val="EF792F"/>
                            </a:gs>
                            <a:gs pos="100000">
                              <a:srgbClr val="E33830"/>
                            </a:gs>
                          </a:gsLst>
                          <a:lin ang="1890000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5" name="Freeform 6"/>
                      <wps:cNvSpPr>
                        <a:spLocks/>
                      </wps:cNvSpPr>
                      <wps:spPr bwMode="auto">
                        <a:xfrm>
                          <a:off x="11452" y="10634"/>
                          <a:ext cx="19" cy="22"/>
                        </a:xfrm>
                        <a:custGeom>
                          <a:avLst/>
                          <a:gdLst>
                            <a:gd name="T0" fmla="*/ 10 w 50"/>
                            <a:gd name="T1" fmla="*/ 43 h 60"/>
                            <a:gd name="T2" fmla="*/ 30 w 50"/>
                            <a:gd name="T3" fmla="*/ 5 h 60"/>
                            <a:gd name="T4" fmla="*/ 50 w 50"/>
                            <a:gd name="T5" fmla="*/ 6 h 60"/>
                            <a:gd name="T6" fmla="*/ 25 w 50"/>
                            <a:gd name="T7" fmla="*/ 3 h 60"/>
                            <a:gd name="T8" fmla="*/ 5 w 50"/>
                            <a:gd name="T9" fmla="*/ 41 h 60"/>
                            <a:gd name="T10" fmla="*/ 22 w 50"/>
                            <a:gd name="T11" fmla="*/ 60 h 60"/>
                            <a:gd name="T12" fmla="*/ 10 w 50"/>
                            <a:gd name="T13" fmla="*/ 43 h 60"/>
                          </a:gdLst>
                          <a:ahLst/>
                          <a:cxnLst>
                            <a:cxn ang="0">
                              <a:pos x="T0" y="T1"/>
                            </a:cxn>
                            <a:cxn ang="0">
                              <a:pos x="T2" y="T3"/>
                            </a:cxn>
                            <a:cxn ang="0">
                              <a:pos x="T4" y="T5"/>
                            </a:cxn>
                            <a:cxn ang="0">
                              <a:pos x="T6" y="T7"/>
                            </a:cxn>
                            <a:cxn ang="0">
                              <a:pos x="T8" y="T9"/>
                            </a:cxn>
                            <a:cxn ang="0">
                              <a:pos x="T10" y="T11"/>
                            </a:cxn>
                            <a:cxn ang="0">
                              <a:pos x="T12" y="T13"/>
                            </a:cxn>
                          </a:cxnLst>
                          <a:rect l="0" t="0" r="r" b="b"/>
                          <a:pathLst>
                            <a:path w="50" h="60">
                              <a:moveTo>
                                <a:pt x="10" y="43"/>
                              </a:moveTo>
                              <a:cubicBezTo>
                                <a:pt x="5" y="27"/>
                                <a:pt x="14" y="10"/>
                                <a:pt x="30" y="5"/>
                              </a:cubicBezTo>
                              <a:cubicBezTo>
                                <a:pt x="37" y="3"/>
                                <a:pt x="44" y="4"/>
                                <a:pt x="50" y="6"/>
                              </a:cubicBezTo>
                              <a:cubicBezTo>
                                <a:pt x="43" y="1"/>
                                <a:pt x="34" y="0"/>
                                <a:pt x="25" y="3"/>
                              </a:cubicBezTo>
                              <a:cubicBezTo>
                                <a:pt x="9" y="8"/>
                                <a:pt x="0" y="25"/>
                                <a:pt x="5" y="41"/>
                              </a:cubicBezTo>
                              <a:cubicBezTo>
                                <a:pt x="8" y="50"/>
                                <a:pt x="14" y="56"/>
                                <a:pt x="22" y="60"/>
                              </a:cubicBezTo>
                              <a:cubicBezTo>
                                <a:pt x="17" y="56"/>
                                <a:pt x="12" y="50"/>
                                <a:pt x="10" y="43"/>
                              </a:cubicBezTo>
                              <a:close/>
                            </a:path>
                          </a:pathLst>
                        </a:custGeom>
                        <a:gradFill rotWithShape="1">
                          <a:gsLst>
                            <a:gs pos="0">
                              <a:srgbClr val="EFB32F"/>
                            </a:gs>
                            <a:gs pos="100000">
                              <a:srgbClr val="E33830"/>
                            </a:gs>
                          </a:gsLst>
                          <a:lin ang="1890000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6" name="Freeform 7"/>
                      <wps:cNvSpPr>
                        <a:spLocks/>
                      </wps:cNvSpPr>
                      <wps:spPr bwMode="auto">
                        <a:xfrm>
                          <a:off x="11455" y="10634"/>
                          <a:ext cx="23" cy="17"/>
                        </a:xfrm>
                        <a:custGeom>
                          <a:avLst/>
                          <a:gdLst>
                            <a:gd name="T0" fmla="*/ 7 w 61"/>
                            <a:gd name="T1" fmla="*/ 26 h 46"/>
                            <a:gd name="T2" fmla="*/ 48 w 61"/>
                            <a:gd name="T3" fmla="*/ 13 h 46"/>
                            <a:gd name="T4" fmla="*/ 61 w 61"/>
                            <a:gd name="T5" fmla="*/ 28 h 46"/>
                            <a:gd name="T6" fmla="*/ 46 w 61"/>
                            <a:gd name="T7" fmla="*/ 7 h 46"/>
                            <a:gd name="T8" fmla="*/ 5 w 61"/>
                            <a:gd name="T9" fmla="*/ 20 h 46"/>
                            <a:gd name="T10" fmla="*/ 4 w 61"/>
                            <a:gd name="T11" fmla="*/ 46 h 46"/>
                            <a:gd name="T12" fmla="*/ 7 w 61"/>
                            <a:gd name="T13" fmla="*/ 26 h 46"/>
                          </a:gdLst>
                          <a:ahLst/>
                          <a:cxnLst>
                            <a:cxn ang="0">
                              <a:pos x="T0" y="T1"/>
                            </a:cxn>
                            <a:cxn ang="0">
                              <a:pos x="T2" y="T3"/>
                            </a:cxn>
                            <a:cxn ang="0">
                              <a:pos x="T4" y="T5"/>
                            </a:cxn>
                            <a:cxn ang="0">
                              <a:pos x="T6" y="T7"/>
                            </a:cxn>
                            <a:cxn ang="0">
                              <a:pos x="T8" y="T9"/>
                            </a:cxn>
                            <a:cxn ang="0">
                              <a:pos x="T10" y="T11"/>
                            </a:cxn>
                            <a:cxn ang="0">
                              <a:pos x="T12" y="T13"/>
                            </a:cxn>
                          </a:cxnLst>
                          <a:rect l="0" t="0" r="r" b="b"/>
                          <a:pathLst>
                            <a:path w="61" h="46">
                              <a:moveTo>
                                <a:pt x="7" y="26"/>
                              </a:moveTo>
                              <a:cubicBezTo>
                                <a:pt x="14" y="11"/>
                                <a:pt x="33" y="5"/>
                                <a:pt x="48" y="13"/>
                              </a:cubicBezTo>
                              <a:cubicBezTo>
                                <a:pt x="54" y="17"/>
                                <a:pt x="59" y="22"/>
                                <a:pt x="61" y="28"/>
                              </a:cubicBezTo>
                              <a:cubicBezTo>
                                <a:pt x="60" y="20"/>
                                <a:pt x="54" y="12"/>
                                <a:pt x="46" y="7"/>
                              </a:cubicBezTo>
                              <a:cubicBezTo>
                                <a:pt x="31" y="0"/>
                                <a:pt x="13" y="5"/>
                                <a:pt x="5" y="20"/>
                              </a:cubicBezTo>
                              <a:cubicBezTo>
                                <a:pt x="0" y="29"/>
                                <a:pt x="0" y="38"/>
                                <a:pt x="4" y="46"/>
                              </a:cubicBezTo>
                              <a:cubicBezTo>
                                <a:pt x="2" y="40"/>
                                <a:pt x="3" y="32"/>
                                <a:pt x="7" y="26"/>
                              </a:cubicBezTo>
                              <a:close/>
                            </a:path>
                          </a:pathLst>
                        </a:custGeom>
                        <a:gradFill rotWithShape="1">
                          <a:gsLst>
                            <a:gs pos="0">
                              <a:srgbClr val="EFB32F"/>
                            </a:gs>
                            <a:gs pos="100000">
                              <a:srgbClr val="E33830"/>
                            </a:gs>
                          </a:gsLst>
                          <a:lin ang="1890000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 o:spid="_x0000_s1026" style="position:absolute;margin-left:64.6pt;margin-top:16.4pt;width:35.85pt;height:38.8pt;z-index:251660288;mso-position-horizontal-relative:page;mso-position-vertical-relative:page" coordorigin="11437,10628" coordsize="4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">
              <v:shape id="Freeform 2" o:spid="_x0000_s1027" style="position:absolute;left:11439;top:10646;width:43;height:30;visibility:visible;mso-wrap-style:square;v-text-anchor:top" coordsize="11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ZpC8UA&#10;AADbAAAADwAAAGRycy9kb3ducmV2LnhtbESPQWvCQBSE74L/YXkFL9JsNKWUNKuoKHjxYFp6fuy+&#10;JqHZtyG7JrG/vlso9DjMzDdMsZ1sKwbqfeNYwSpJQRBrZxquFLy/nR5fQPiAbLB1TAru5GG7mc8K&#10;zI0b+UpDGSoRIexzVFCH0OVSel2TRZ+4jjh6n663GKLsK2l6HCPctnKdps/SYsNxocaODjXpr/Jm&#10;FXyf7WX9cenS/bg7LrNrxsOTzpRaPEy7VxCBpvAf/mufjYJsBb9f4g+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9mkLxQAAANsAAAAPAAAAAAAAAAAAAAAAAJgCAABkcnMv&#10;ZG93bnJldi54bWxQSwUGAAAAAAQABAD1AAAAigMAAAAA&#10;" path="m101,37c84,64,49,71,23,54,12,47,4,36,,24,2,40,11,56,26,65,52,82,87,75,103,48,113,34,115,16,110,v1,13,-2,26,-9,37xe" fillcolor="#e33830" stroked="f" strokecolor="#212120">
                <v:fill color2="#efb32f" rotate="t" angle="45" focus="100%" type="gradient"/>
                <v:shadow color="#8c8682"/>
                <v:path arrowok="t" o:connecttype="custom" o:connectlocs="38,14;9,20;0,9;10,24;39,18;41,0;38,14" o:connectangles="0,0,0,0,0,0,0"/>
              </v:shape>
              <v:shape id="Freeform 3" o:spid="_x0000_s1028" style="position:absolute;left:11437;top:10635;width:41;height:36;visibility:visible;mso-wrap-style:square;v-text-anchor:top" coordsize="10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r8QA&#10;AADbAAAADwAAAGRycy9kb3ducmV2LnhtbESPQWvCQBSE74X+h+UVvDWbRpQ0dZVSEC2CYCw9P7Kv&#10;2bTZtzG7avrvXUHwOMzMN8xsMdhWnKj3jWMFL0kKgrhyuuFawdd++ZyD8AFZY+uYFPyTh8X88WGG&#10;hXZn3tGpDLWIEPYFKjAhdIWUvjJk0SeuI47ej+sthij7WuoezxFuW5ml6VRabDguGOzow1D1Vx6t&#10;gu2nMXm6pEn5neWvE7c5lL8rVGr0NLy/gQg0hHv41l5rBeMMrl/iD5Dz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lvq/EAAAA2wAAAA8AAAAAAAAAAAAAAAAAmAIAAGRycy9k&#10;b3ducmV2LnhtbFBLBQYAAAAABAAEAPUAAACJAwAAAAA=&#10;" path="m77,81c46,88,16,68,10,38,7,25,9,12,15,,5,13,,30,4,47v6,31,36,50,67,44c88,87,102,76,109,61,101,71,90,78,77,81xe" fillcolor="#e33830" stroked="f" strokecolor="#212120">
                <v:fill color2="#efb32f" rotate="t" angle="45" focus="100%" type="gradient"/>
                <v:shadow color="#8c8682"/>
                <v:path arrowok="t" o:connecttype="custom" o:connectlocs="29,30;4,14;6,0;2,17;27,34;41,23;29,30" o:connectangles="0,0,0,0,0,0,0"/>
              </v:shape>
              <v:shape id="Freeform 4" o:spid="_x0000_s1029" style="position:absolute;left:11442;top:10629;width:23;height:33;visibility:visible;mso-wrap-style:square;v-text-anchor:top" coordsize="6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t1CsQA&#10;AADbAAAADwAAAGRycy9kb3ducmV2LnhtbESPQWvCQBSE7wX/w/IK3uqmpoQSXUMRFD1pbXro7ZF9&#10;JqHZtyG7JtFf3xUKHoeZ+YZZZqNpRE+dqy0reJ1FIIgLq2suFeRfm5d3EM4ja2wsk4IrOchWk6cl&#10;ptoO/En9yZciQNilqKDyvk2ldEVFBt3MtsTBO9vOoA+yK6XucAhw08h5FCXSYM1hocKW1hUVv6eL&#10;UXC8FT+4xbfkmgxyH+9HmeffB6Wmz+PHAoSn0T/C/+2dVhDHcP8Sf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LdQrEAAAA2wAAAA8AAAAAAAAAAAAAAAAAmAIAAGRycy9k&#10;b3ducmV2LnhtbFBLBQYAAAAABAAEAPUAAACJAwAAAAA=&#10;" path="m34,78c14,65,8,38,21,18,27,9,35,3,45,,32,1,20,8,13,20,,40,5,67,26,80v11,8,25,9,37,5c53,86,43,84,34,78xe" fillcolor="#ef792f" stroked="f" strokecolor="#212120">
                <v:fill color2="#e33830" rotate="t" angle="135" focus="100%" type="gradient"/>
                <v:shadow color="#8c8682"/>
                <v:path arrowok="t" o:connecttype="custom" o:connectlocs="12,29;8,7;16,0;5,7;9,30;23,32;12,29" o:connectangles="0,0,0,0,0,0,0"/>
              </v:shape>
              <v:shape id="Freeform 5" o:spid="_x0000_s1030" style="position:absolute;left:11445;top:10628;width:28;height:31;visibility:visible;mso-wrap-style:square;v-text-anchor:top" coordsize="7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Q0LcUA&#10;AADbAAAADwAAAGRycy9kb3ducmV2LnhtbESPT2sCMRTE7wW/Q3hCbzVrW4qsxmWVSi1FxD8Xb4/k&#10;ubu4eQmbVNdv3xQKPQ4z8xtmVvS2FVfqQuNYwXiUgSDWzjRcKTgeVk8TECEiG2wdk4I7BSjmg4cZ&#10;5sbdeEfXfaxEgnDIUUEdo8+lDLomi2HkPHHyzq6zGJPsKmk6vCW4beVzlr1Jiw2nhRo9LWvSl/23&#10;VbD4MG3m9Wr5edfb8ftmfWq+Sq/U47AvpyAi9fE//NdeGwUvr/D7Jf0AO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tDQtxQAAANsAAAAPAAAAAAAAAAAAAAAAAJgCAABkcnMv&#10;ZG93bnJldi54bWxQSwUGAAAAAAQABAD1AAAAigMAAAAA&#10;" path="m12,60c7,36,22,13,46,7v10,-2,20,,29,4c65,3,52,,38,3,15,8,,31,5,55,8,68,16,79,28,85,20,79,14,70,12,60xe" fillcolor="#ef792f" stroked="f" strokecolor="#212120">
                <v:fill color2="#e33830" rotate="t" angle="135" focus="100%" type="gradient"/>
                <v:shadow color="#8c8682"/>
                <v:path arrowok="t" o:connecttype="custom" o:connectlocs="4,22;17,3;28,4;14,1;2,20;10,31;4,22" o:connectangles="0,0,0,0,0,0,0"/>
              </v:shape>
              <v:shape id="Freeform 6" o:spid="_x0000_s1031" style="position:absolute;left:11452;top:10634;width:19;height:22;visibility:visible;mso-wrap-style:square;v-text-anchor:top" coordsize="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i98QA&#10;AADbAAAADwAAAGRycy9kb3ducmV2LnhtbESPQWvCQBSE70L/w/KEXkQ3USoldZXSotiChxrF6yP7&#10;mgSzb0P2VeO/7xYKHoeZ+YZZrHrXqAt1ofZsIJ0koIgLb2suDRzy9fgZVBBki41nMnCjAKvlw2CB&#10;mfVX/qLLXkoVIRwyNFCJtJnWoajIYZj4ljh6375zKFF2pbYdXiPcNXqaJHPtsOa4UGFLbxUV5/2P&#10;M5C8n/Ldphc7P+ajNHx87lISMeZx2L++gBLq5R7+b2+tgdkT/H2JP0A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r4vfEAAAA2wAAAA8AAAAAAAAAAAAAAAAAmAIAAGRycy9k&#10;b3ducmV2LnhtbFBLBQYAAAAABAAEAPUAAACJAwAAAAA=&#10;" path="m10,43c5,27,14,10,30,5,37,3,44,4,50,6,43,1,34,,25,3,9,8,,25,5,41v3,9,9,15,17,19c17,56,12,50,10,43xe" fillcolor="#efb32f" stroked="f" strokecolor="#212120">
                <v:fill color2="#e33830" rotate="t" angle="135" focus="100%" type="gradient"/>
                <v:shadow color="#8c8682"/>
                <v:path arrowok="t" o:connecttype="custom" o:connectlocs="4,16;11,2;19,2;10,1;2,15;8,22;4,16" o:connectangles="0,0,0,0,0,0,0"/>
              </v:shape>
              <v:shape id="Freeform 7" o:spid="_x0000_s1032" style="position:absolute;left:11455;top:10634;width:23;height:17;visibility:visible;mso-wrap-style:square;v-text-anchor:top" coordsize="61,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y9LMQA&#10;AADbAAAADwAAAGRycy9kb3ducmV2LnhtbESP3WoCMRSE7wXfIRyhd5rVgpTVKFtRLLUX/j3AYXO6&#10;2XZzsmyirj69EQQvh5n5hpnOW1uJMzW+dKxgOEhAEOdOl1woOB5W/Q8QPiBrrByTgit5mM+6nSmm&#10;2l14R+d9KESEsE9RgQmhTqX0uSGLfuBq4uj9usZiiLIppG7wEuG2kqMkGUuLJccFgzUtDOX/+5NV&#10;8O03f4fl9scV63Jprp+3bHvcZUq99dpsAiJQG17hZ/tLK3gfw+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8vSzEAAAA2wAAAA8AAAAAAAAAAAAAAAAAmAIAAGRycy9k&#10;b3ducmV2LnhtbFBLBQYAAAAABAAEAPUAAACJAwAAAAA=&#10;" path="m7,26c14,11,33,5,48,13v6,4,11,9,13,15c60,20,54,12,46,7,31,,13,5,5,20,,29,,38,4,46,2,40,3,32,7,26xe" fillcolor="#efb32f" stroked="f" strokecolor="#212120">
                <v:fill color2="#e33830" rotate="t" angle="135" focus="100%" type="gradient"/>
                <v:shadow color="#8c8682"/>
                <v:path arrowok="t" o:connecttype="custom" o:connectlocs="3,10;18,5;23,10;17,3;2,7;2,17;3,10" o:connectangles="0,0,0,0,0,0,0"/>
              </v:shape>
              <w10:wrap anchorx="page" anchory="page"/>
            </v:group>
          </w:pict>
        </mc:Fallback>
      </mc:AlternateContent>
    </w:r>
    <w:r>
      <w:rPr>
        <w:noProof/>
        <w:lang w:val="en-US" w:bidi="ar-SA"/>
      </w:rPr>
      <mc:AlternateContent>
        <mc:Choice Requires="wps">
          <w:drawing>
            <wp:anchor distT="36576" distB="36576" distL="36576" distR="36576" simplePos="0" relativeHeight="251662336" behindDoc="0" locked="0" layoutInCell="1" allowOverlap="1">
              <wp:simplePos x="0" y="0"/>
              <wp:positionH relativeFrom="page">
                <wp:posOffset>1315720</wp:posOffset>
              </wp:positionH>
              <wp:positionV relativeFrom="page">
                <wp:posOffset>490220</wp:posOffset>
              </wp:positionV>
              <wp:extent cx="2463165" cy="278765"/>
              <wp:effectExtent l="1270" t="4445" r="2540" b="2540"/>
              <wp:wrapNone/>
              <wp:docPr id="2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165" cy="27876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00D41C67" w:rsidRPr="00A85836" w:rsidRDefault="00D41C67" w:rsidP="00AB5362">
                          <w:pPr>
                            <w:widowControl w:val="0"/>
                            <w:spacing w:line="220" w:lineRule="exact"/>
                            <w:rPr>
                              <w:rFonts w:ascii="Arial" w:hAnsi="Arial" w:cs="Arial"/>
                              <w:color w:val="EF792F"/>
                              <w:w w:val="90"/>
                              <w:sz w:val="18"/>
                              <w:szCs w:val="18"/>
                            </w:rPr>
                          </w:pPr>
                          <w:proofErr w:type="spellStart"/>
                          <w:r w:rsidRPr="00A85836">
                            <w:rPr>
                              <w:rFonts w:ascii="Arial" w:hAnsi="Arial" w:cs="Arial"/>
                              <w:color w:val="EF792F"/>
                              <w:spacing w:val="20"/>
                              <w:w w:val="90"/>
                              <w:sz w:val="18"/>
                              <w:szCs w:val="18"/>
                            </w:rPr>
                            <w:t>Poch</w:t>
                          </w:r>
                          <w:proofErr w:type="spellEnd"/>
                          <w:r w:rsidRPr="00A85836">
                            <w:rPr>
                              <w:rFonts w:ascii="Arial" w:hAnsi="Arial" w:cs="Arial"/>
                              <w:color w:val="EF792F"/>
                              <w:spacing w:val="20"/>
                              <w:w w:val="90"/>
                              <w:sz w:val="18"/>
                              <w:szCs w:val="18"/>
                            </w:rPr>
                            <w:t>, Walter</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33" type="#_x0000_t202" style="position:absolute;left:0;text-align:left;margin-left:103.6pt;margin-top:38.6pt;width:193.95pt;height:21.95pt;z-index:25166233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" filled="f" fillcolor="#fffffe" stroked="f" strokecolor="#212120" insetpen="t">
              <v:textbox inset="2.88pt,2.88pt,2.88pt,2.88pt">
                <w:txbxContent>
                  <w:p w:rsidR="00D41C67" w:rsidRPr="00A85836" w:rsidRDefault="00D41C67" w:rsidP="00AB5362">
                    <w:pPr>
                      <w:widowControl w:val="0"/>
                      <w:spacing w:line="220" w:lineRule="exact"/>
                      <w:rPr>
                        <w:rFonts w:ascii="Arial" w:hAnsi="Arial" w:cs="Arial"/>
                        <w:color w:val="EF792F"/>
                        <w:w w:val="90"/>
                        <w:sz w:val="18"/>
                        <w:szCs w:val="18"/>
                      </w:rPr>
                    </w:pPr>
                    <w:proofErr w:type="spellStart"/>
                    <w:r w:rsidRPr="00A85836">
                      <w:rPr>
                        <w:rFonts w:ascii="Arial" w:hAnsi="Arial" w:cs="Arial"/>
                        <w:color w:val="EF792F"/>
                        <w:spacing w:val="20"/>
                        <w:w w:val="90"/>
                        <w:sz w:val="18"/>
                        <w:szCs w:val="18"/>
                      </w:rPr>
                      <w:t>Poch</w:t>
                    </w:r>
                    <w:proofErr w:type="spellEnd"/>
                    <w:r w:rsidRPr="00A85836">
                      <w:rPr>
                        <w:rFonts w:ascii="Arial" w:hAnsi="Arial" w:cs="Arial"/>
                        <w:color w:val="EF792F"/>
                        <w:spacing w:val="20"/>
                        <w:w w:val="90"/>
                        <w:sz w:val="18"/>
                        <w:szCs w:val="18"/>
                      </w:rPr>
                      <w:t>, Walter</w:t>
                    </w:r>
                  </w:p>
                </w:txbxContent>
              </v:textbox>
              <w10:wrap anchorx="page" anchory="page"/>
            </v:shape>
          </w:pict>
        </mc:Fallback>
      </mc:AlternateContent>
    </w:r>
    <w:r>
      <w:rPr>
        <w:noProof/>
        <w:lang w:val="en-US" w:bidi="ar-SA"/>
      </w:rPr>
      <mc:AlternateContent>
        <mc:Choice Requires="wps">
          <w:drawing>
            <wp:anchor distT="36576" distB="36576" distL="36576" distR="36576" simplePos="0" relativeHeight="251661312" behindDoc="0" locked="0" layoutInCell="1" allowOverlap="1">
              <wp:simplePos x="0" y="0"/>
              <wp:positionH relativeFrom="page">
                <wp:posOffset>1285240</wp:posOffset>
              </wp:positionH>
              <wp:positionV relativeFrom="page">
                <wp:posOffset>149860</wp:posOffset>
              </wp:positionV>
              <wp:extent cx="1730375" cy="441325"/>
              <wp:effectExtent l="0" t="0" r="3810" b="0"/>
              <wp:wrapNone/>
              <wp:docPr id="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0375" cy="44132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00D41C67" w:rsidRPr="00A85836" w:rsidRDefault="00D41C67" w:rsidP="00AB5362">
                          <w:pPr>
                            <w:widowControl w:val="0"/>
                            <w:spacing w:line="240" w:lineRule="auto"/>
                            <w:rPr>
                              <w:rFonts w:ascii="Arial" w:hAnsi="Arial" w:cs="Arial"/>
                              <w:b/>
                              <w:color w:val="2E3640"/>
                              <w:w w:val="90"/>
                              <w:sz w:val="56"/>
                              <w:szCs w:val="36"/>
                            </w:rPr>
                          </w:pPr>
                          <w:r w:rsidRPr="00A85836">
                            <w:rPr>
                              <w:rFonts w:ascii="Arial" w:hAnsi="Arial" w:cs="Arial"/>
                              <w:b/>
                              <w:color w:val="2E3640"/>
                              <w:spacing w:val="40"/>
                              <w:w w:val="90"/>
                              <w:sz w:val="56"/>
                              <w:szCs w:val="36"/>
                            </w:rPr>
                            <w:t>SICEMED</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 o:spid="_x0000_s1034" type="#_x0000_t202" style="position:absolute;left:0;text-align:left;margin-left:101.2pt;margin-top:11.8pt;width:136.25pt;height:34.75pt;z-index:251661312;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" filled="f" fillcolor="#fffffe" stroked="f" strokecolor="#212120" insetpen="t">
              <v:textbox inset="2.88pt,2.88pt,2.88pt,2.88pt">
                <w:txbxContent>
                  <w:p w:rsidR="00D41C67" w:rsidRPr="00A85836" w:rsidRDefault="00D41C67" w:rsidP="00AB5362">
                    <w:pPr>
                      <w:widowControl w:val="0"/>
                      <w:spacing w:line="240" w:lineRule="auto"/>
                      <w:rPr>
                        <w:rFonts w:ascii="Arial" w:hAnsi="Arial" w:cs="Arial"/>
                        <w:b/>
                        <w:color w:val="2E3640"/>
                        <w:w w:val="90"/>
                        <w:sz w:val="56"/>
                        <w:szCs w:val="36"/>
                      </w:rPr>
                    </w:pPr>
                    <w:r w:rsidRPr="00A85836">
                      <w:rPr>
                        <w:rFonts w:ascii="Arial" w:hAnsi="Arial" w:cs="Arial"/>
                        <w:b/>
                        <w:color w:val="2E3640"/>
                        <w:spacing w:val="40"/>
                        <w:w w:val="90"/>
                        <w:sz w:val="56"/>
                        <w:szCs w:val="36"/>
                      </w:rPr>
                      <w:t>SICEMED</w:t>
                    </w:r>
                  </w:p>
                </w:txbxContent>
              </v:textbox>
              <w10:wrap anchorx="page" anchory="page"/>
            </v:shape>
          </w:pict>
        </mc:Fallback>
      </mc:AlternateContent>
    </w:r>
    <w:r w:rsidRPr="00AB5362">
      <w:rPr>
        <w:noProof/>
        <w:lang w:val="en-US" w:bidi="ar-SA"/>
      </w:rPr>
      <w:drawing>
        <wp:anchor distT="0" distB="0" distL="114300" distR="114300" simplePos="0" relativeHeight="251659264" behindDoc="0" locked="0" layoutInCell="1" allowOverlap="1" wp14:anchorId="274AA521" wp14:editId="75ADA273">
          <wp:simplePos x="0" y="0"/>
          <wp:positionH relativeFrom="column">
            <wp:posOffset>5249333</wp:posOffset>
          </wp:positionH>
          <wp:positionV relativeFrom="paragraph">
            <wp:posOffset>-366889</wp:posOffset>
          </wp:positionV>
          <wp:extent cx="541867" cy="666045"/>
          <wp:effectExtent l="0" t="0" r="0" b="0"/>
          <wp:wrapThrough wrapText="bothSides">
            <wp:wrapPolygon edited="0">
              <wp:start x="765" y="0"/>
              <wp:lineTo x="3060" y="9856"/>
              <wp:lineTo x="0" y="17247"/>
              <wp:lineTo x="765" y="20327"/>
              <wp:lineTo x="19126" y="20327"/>
              <wp:lineTo x="19891" y="20327"/>
              <wp:lineTo x="19891" y="19711"/>
              <wp:lineTo x="20656" y="19711"/>
              <wp:lineTo x="20656" y="17247"/>
              <wp:lineTo x="17596" y="9856"/>
              <wp:lineTo x="19891" y="616"/>
              <wp:lineTo x="19891" y="0"/>
              <wp:lineTo x="765" y="0"/>
            </wp:wrapPolygon>
          </wp:wrapThrough>
          <wp:docPr id="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
                  <a:srcRect l="-555" t="-818" r="84222" b="-818"/>
                  <a:stretch>
                    <a:fillRect/>
                  </a:stretch>
                </pic:blipFill>
                <pic:spPr bwMode="auto">
                  <a:xfrm>
                    <a:off x="0" y="0"/>
                    <a:ext cx="537845" cy="668020"/>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5100A"/>
    <w:multiLevelType w:val="multilevel"/>
    <w:tmpl w:val="14788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CA23E0"/>
    <w:multiLevelType w:val="multilevel"/>
    <w:tmpl w:val="FBD4A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57297B"/>
    <w:multiLevelType w:val="multilevel"/>
    <w:tmpl w:val="38E89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46D7105"/>
    <w:multiLevelType w:val="hybridMultilevel"/>
    <w:tmpl w:val="5DF4EAC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047774A2"/>
    <w:multiLevelType w:val="hybridMultilevel"/>
    <w:tmpl w:val="6FD0F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AB19E7"/>
    <w:multiLevelType w:val="hybridMultilevel"/>
    <w:tmpl w:val="C3D2F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706379"/>
    <w:multiLevelType w:val="hybridMultilevel"/>
    <w:tmpl w:val="C37A9270"/>
    <w:lvl w:ilvl="0" w:tplc="0C0A0001">
      <w:start w:val="1"/>
      <w:numFmt w:val="bullet"/>
      <w:lvlText w:val=""/>
      <w:lvlJc w:val="left"/>
      <w:pPr>
        <w:tabs>
          <w:tab w:val="num" w:pos="360"/>
        </w:tabs>
        <w:ind w:left="360" w:hanging="360"/>
      </w:pPr>
      <w:rPr>
        <w:rFonts w:ascii="Symbol" w:hAnsi="Symbol" w:hint="default"/>
      </w:rPr>
    </w:lvl>
    <w:lvl w:ilvl="1" w:tplc="0C0A0003" w:tentative="1">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7">
    <w:nsid w:val="1A766761"/>
    <w:multiLevelType w:val="multilevel"/>
    <w:tmpl w:val="8D0A4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D626295"/>
    <w:multiLevelType w:val="hybridMultilevel"/>
    <w:tmpl w:val="AB789928"/>
    <w:lvl w:ilvl="0" w:tplc="04090001">
      <w:start w:val="1"/>
      <w:numFmt w:val="bullet"/>
      <w:lvlText w:val=""/>
      <w:lvlJc w:val="left"/>
      <w:pPr>
        <w:ind w:left="1080" w:hanging="720"/>
      </w:pPr>
      <w:rPr>
        <w:rFonts w:ascii="Symbol" w:hAnsi="Symbol" w:hint="default"/>
      </w:rPr>
    </w:lvl>
    <w:lvl w:ilvl="1" w:tplc="1E9EE3EC">
      <w:start w:val="1"/>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C060F3"/>
    <w:multiLevelType w:val="hybridMultilevel"/>
    <w:tmpl w:val="0DB05BDE"/>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F47CFE"/>
    <w:multiLevelType w:val="hybridMultilevel"/>
    <w:tmpl w:val="D5E42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06E541D"/>
    <w:multiLevelType w:val="hybridMultilevel"/>
    <w:tmpl w:val="3272D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08A775D"/>
    <w:multiLevelType w:val="hybridMultilevel"/>
    <w:tmpl w:val="02802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33B36FA"/>
    <w:multiLevelType w:val="multilevel"/>
    <w:tmpl w:val="86841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3DD1F4B"/>
    <w:multiLevelType w:val="hybridMultilevel"/>
    <w:tmpl w:val="5268E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46903A1"/>
    <w:multiLevelType w:val="hybridMultilevel"/>
    <w:tmpl w:val="E12C0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76221E5"/>
    <w:multiLevelType w:val="multilevel"/>
    <w:tmpl w:val="F0D01C5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8CF3F09"/>
    <w:multiLevelType w:val="multilevel"/>
    <w:tmpl w:val="1EB6B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FB72F65"/>
    <w:multiLevelType w:val="multilevel"/>
    <w:tmpl w:val="D172A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2D01CCD"/>
    <w:multiLevelType w:val="multilevel"/>
    <w:tmpl w:val="5C186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3126C41"/>
    <w:multiLevelType w:val="multilevel"/>
    <w:tmpl w:val="7EAC2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0C50FB4"/>
    <w:multiLevelType w:val="hybridMultilevel"/>
    <w:tmpl w:val="4DC85B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37A66B3"/>
    <w:multiLevelType w:val="multilevel"/>
    <w:tmpl w:val="6BF03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8F52B5C"/>
    <w:multiLevelType w:val="hybridMultilevel"/>
    <w:tmpl w:val="6046D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9ED608A"/>
    <w:multiLevelType w:val="hybridMultilevel"/>
    <w:tmpl w:val="996657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A05758C"/>
    <w:multiLevelType w:val="multilevel"/>
    <w:tmpl w:val="B0D6B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C56561B"/>
    <w:multiLevelType w:val="multilevel"/>
    <w:tmpl w:val="0DFCF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C6D33B8"/>
    <w:multiLevelType w:val="multilevel"/>
    <w:tmpl w:val="B028A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00A6623"/>
    <w:multiLevelType w:val="hybridMultilevel"/>
    <w:tmpl w:val="0D62C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76B672E"/>
    <w:multiLevelType w:val="hybridMultilevel"/>
    <w:tmpl w:val="24C28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9196112"/>
    <w:multiLevelType w:val="hybridMultilevel"/>
    <w:tmpl w:val="93B067E4"/>
    <w:lvl w:ilvl="0" w:tplc="FC1431E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D497A9E"/>
    <w:multiLevelType w:val="hybridMultilevel"/>
    <w:tmpl w:val="C28E4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E3C6149"/>
    <w:multiLevelType w:val="hybridMultilevel"/>
    <w:tmpl w:val="EBEC6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5E131B9"/>
    <w:multiLevelType w:val="hybridMultilevel"/>
    <w:tmpl w:val="A2D432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6161E3B"/>
    <w:multiLevelType w:val="hybridMultilevel"/>
    <w:tmpl w:val="CC2A22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82E6D43"/>
    <w:multiLevelType w:val="multilevel"/>
    <w:tmpl w:val="D2D001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8380005"/>
    <w:multiLevelType w:val="hybridMultilevel"/>
    <w:tmpl w:val="3600F296"/>
    <w:lvl w:ilvl="0" w:tplc="FC1431E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AA74881"/>
    <w:multiLevelType w:val="multilevel"/>
    <w:tmpl w:val="93B06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BEF75A9"/>
    <w:multiLevelType w:val="hybridMultilevel"/>
    <w:tmpl w:val="2624B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C0D6A55"/>
    <w:multiLevelType w:val="hybridMultilevel"/>
    <w:tmpl w:val="29587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C3C00E2"/>
    <w:multiLevelType w:val="hybridMultilevel"/>
    <w:tmpl w:val="77AA59A0"/>
    <w:lvl w:ilvl="0" w:tplc="FC1431E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E5630D6"/>
    <w:multiLevelType w:val="hybridMultilevel"/>
    <w:tmpl w:val="57E6A6D2"/>
    <w:lvl w:ilvl="0" w:tplc="FC1431E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1522253"/>
    <w:multiLevelType w:val="hybridMultilevel"/>
    <w:tmpl w:val="81E6EB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555067F"/>
    <w:multiLevelType w:val="hybridMultilevel"/>
    <w:tmpl w:val="608A0834"/>
    <w:lvl w:ilvl="0" w:tplc="FC1431E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58718DD"/>
    <w:multiLevelType w:val="hybridMultilevel"/>
    <w:tmpl w:val="16AC3F94"/>
    <w:lvl w:ilvl="0" w:tplc="FC1431E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7EC7358"/>
    <w:multiLevelType w:val="hybridMultilevel"/>
    <w:tmpl w:val="7CBE2A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nsid w:val="78A81B43"/>
    <w:multiLevelType w:val="hybridMultilevel"/>
    <w:tmpl w:val="14880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AD63D6F"/>
    <w:multiLevelType w:val="hybridMultilevel"/>
    <w:tmpl w:val="FEE07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AE7381E"/>
    <w:multiLevelType w:val="hybridMultilevel"/>
    <w:tmpl w:val="1F2E6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B19539D"/>
    <w:multiLevelType w:val="multilevel"/>
    <w:tmpl w:val="F92A8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7CC73B59"/>
    <w:multiLevelType w:val="hybridMultilevel"/>
    <w:tmpl w:val="067C0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DE102E2"/>
    <w:multiLevelType w:val="multilevel"/>
    <w:tmpl w:val="88602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E8F7CB2"/>
    <w:multiLevelType w:val="hybridMultilevel"/>
    <w:tmpl w:val="CD56E278"/>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num w:numId="1">
    <w:abstractNumId w:val="19"/>
  </w:num>
  <w:num w:numId="2">
    <w:abstractNumId w:val="1"/>
  </w:num>
  <w:num w:numId="3">
    <w:abstractNumId w:val="2"/>
  </w:num>
  <w:num w:numId="4">
    <w:abstractNumId w:val="20"/>
  </w:num>
  <w:num w:numId="5">
    <w:abstractNumId w:val="35"/>
  </w:num>
  <w:num w:numId="6">
    <w:abstractNumId w:val="49"/>
  </w:num>
  <w:num w:numId="7">
    <w:abstractNumId w:val="25"/>
  </w:num>
  <w:num w:numId="8">
    <w:abstractNumId w:val="7"/>
  </w:num>
  <w:num w:numId="9">
    <w:abstractNumId w:val="27"/>
  </w:num>
  <w:num w:numId="10">
    <w:abstractNumId w:val="16"/>
  </w:num>
  <w:num w:numId="11">
    <w:abstractNumId w:val="47"/>
  </w:num>
  <w:num w:numId="12">
    <w:abstractNumId w:val="6"/>
  </w:num>
  <w:num w:numId="13">
    <w:abstractNumId w:val="29"/>
  </w:num>
  <w:num w:numId="14">
    <w:abstractNumId w:val="40"/>
  </w:num>
  <w:num w:numId="15">
    <w:abstractNumId w:val="30"/>
  </w:num>
  <w:num w:numId="16">
    <w:abstractNumId w:val="44"/>
  </w:num>
  <w:num w:numId="17">
    <w:abstractNumId w:val="50"/>
  </w:num>
  <w:num w:numId="18">
    <w:abstractNumId w:val="41"/>
  </w:num>
  <w:num w:numId="19">
    <w:abstractNumId w:val="8"/>
  </w:num>
  <w:num w:numId="20">
    <w:abstractNumId w:val="9"/>
  </w:num>
  <w:num w:numId="21">
    <w:abstractNumId w:val="23"/>
  </w:num>
  <w:num w:numId="22">
    <w:abstractNumId w:val="36"/>
  </w:num>
  <w:num w:numId="23">
    <w:abstractNumId w:val="12"/>
  </w:num>
  <w:num w:numId="24">
    <w:abstractNumId w:val="43"/>
  </w:num>
  <w:num w:numId="25">
    <w:abstractNumId w:val="21"/>
  </w:num>
  <w:num w:numId="26">
    <w:abstractNumId w:val="33"/>
  </w:num>
  <w:num w:numId="27">
    <w:abstractNumId w:val="24"/>
  </w:num>
  <w:num w:numId="28">
    <w:abstractNumId w:val="10"/>
  </w:num>
  <w:num w:numId="29">
    <w:abstractNumId w:val="34"/>
  </w:num>
  <w:num w:numId="30">
    <w:abstractNumId w:val="32"/>
  </w:num>
  <w:num w:numId="31">
    <w:abstractNumId w:val="38"/>
  </w:num>
  <w:num w:numId="32">
    <w:abstractNumId w:val="39"/>
  </w:num>
  <w:num w:numId="33">
    <w:abstractNumId w:val="48"/>
  </w:num>
  <w:num w:numId="34">
    <w:abstractNumId w:val="37"/>
  </w:num>
  <w:num w:numId="35">
    <w:abstractNumId w:val="22"/>
  </w:num>
  <w:num w:numId="36">
    <w:abstractNumId w:val="17"/>
  </w:num>
  <w:num w:numId="37">
    <w:abstractNumId w:val="13"/>
  </w:num>
  <w:num w:numId="38">
    <w:abstractNumId w:val="18"/>
  </w:num>
  <w:num w:numId="39">
    <w:abstractNumId w:val="26"/>
  </w:num>
  <w:num w:numId="40">
    <w:abstractNumId w:val="0"/>
  </w:num>
  <w:num w:numId="41">
    <w:abstractNumId w:val="51"/>
  </w:num>
  <w:num w:numId="42">
    <w:abstractNumId w:val="45"/>
  </w:num>
  <w:num w:numId="43">
    <w:abstractNumId w:val="3"/>
  </w:num>
  <w:num w:numId="44">
    <w:abstractNumId w:val="46"/>
  </w:num>
  <w:num w:numId="45">
    <w:abstractNumId w:val="31"/>
  </w:num>
  <w:num w:numId="46">
    <w:abstractNumId w:val="14"/>
  </w:num>
  <w:num w:numId="47">
    <w:abstractNumId w:val="11"/>
  </w:num>
  <w:num w:numId="48">
    <w:abstractNumId w:val="28"/>
  </w:num>
  <w:num w:numId="49">
    <w:abstractNumId w:val="52"/>
  </w:num>
  <w:num w:numId="50">
    <w:abstractNumId w:val="4"/>
  </w:num>
  <w:num w:numId="51">
    <w:abstractNumId w:val="15"/>
  </w:num>
  <w:num w:numId="52">
    <w:abstractNumId w:val="5"/>
  </w:num>
  <w:num w:numId="53">
    <w:abstractNumId w:val="4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4"/>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695F"/>
    <w:rsid w:val="000343C8"/>
    <w:rsid w:val="00062975"/>
    <w:rsid w:val="00081A0F"/>
    <w:rsid w:val="000D5DA5"/>
    <w:rsid w:val="000D74AD"/>
    <w:rsid w:val="00142D7B"/>
    <w:rsid w:val="00145D4E"/>
    <w:rsid w:val="00155345"/>
    <w:rsid w:val="00183BD7"/>
    <w:rsid w:val="001865DA"/>
    <w:rsid w:val="00190930"/>
    <w:rsid w:val="001D3196"/>
    <w:rsid w:val="001D3DFD"/>
    <w:rsid w:val="001E6512"/>
    <w:rsid w:val="00226B08"/>
    <w:rsid w:val="00245E2D"/>
    <w:rsid w:val="00257B24"/>
    <w:rsid w:val="00261A2B"/>
    <w:rsid w:val="00264DCE"/>
    <w:rsid w:val="00284022"/>
    <w:rsid w:val="002B5521"/>
    <w:rsid w:val="00302196"/>
    <w:rsid w:val="003031F2"/>
    <w:rsid w:val="003309AF"/>
    <w:rsid w:val="00346D32"/>
    <w:rsid w:val="003C3624"/>
    <w:rsid w:val="003C4E4B"/>
    <w:rsid w:val="003D64FF"/>
    <w:rsid w:val="003F6FEC"/>
    <w:rsid w:val="0040513C"/>
    <w:rsid w:val="00423629"/>
    <w:rsid w:val="004401DD"/>
    <w:rsid w:val="00457C7E"/>
    <w:rsid w:val="004A4B95"/>
    <w:rsid w:val="005028D0"/>
    <w:rsid w:val="0050695F"/>
    <w:rsid w:val="00511DCA"/>
    <w:rsid w:val="005537D3"/>
    <w:rsid w:val="00563AA6"/>
    <w:rsid w:val="00585E77"/>
    <w:rsid w:val="005913A8"/>
    <w:rsid w:val="005A0E2E"/>
    <w:rsid w:val="005A25F0"/>
    <w:rsid w:val="005E24A5"/>
    <w:rsid w:val="006307F5"/>
    <w:rsid w:val="00695451"/>
    <w:rsid w:val="006A31D3"/>
    <w:rsid w:val="006B1F57"/>
    <w:rsid w:val="006D05D7"/>
    <w:rsid w:val="00700CBC"/>
    <w:rsid w:val="007219A0"/>
    <w:rsid w:val="007432B3"/>
    <w:rsid w:val="00783F28"/>
    <w:rsid w:val="007C2E24"/>
    <w:rsid w:val="007D281D"/>
    <w:rsid w:val="007F3CF6"/>
    <w:rsid w:val="008041CA"/>
    <w:rsid w:val="00816F4E"/>
    <w:rsid w:val="0087782E"/>
    <w:rsid w:val="008838C4"/>
    <w:rsid w:val="008A23D9"/>
    <w:rsid w:val="008A6587"/>
    <w:rsid w:val="008B071E"/>
    <w:rsid w:val="008B3839"/>
    <w:rsid w:val="008E493D"/>
    <w:rsid w:val="008F060E"/>
    <w:rsid w:val="00976EDE"/>
    <w:rsid w:val="00983062"/>
    <w:rsid w:val="00985D78"/>
    <w:rsid w:val="00986E71"/>
    <w:rsid w:val="009A0FB4"/>
    <w:rsid w:val="009A2FD3"/>
    <w:rsid w:val="009B6263"/>
    <w:rsid w:val="009E2D28"/>
    <w:rsid w:val="009F7703"/>
    <w:rsid w:val="00AB5362"/>
    <w:rsid w:val="00AE7169"/>
    <w:rsid w:val="00B534EB"/>
    <w:rsid w:val="00BB2C96"/>
    <w:rsid w:val="00BB3890"/>
    <w:rsid w:val="00BE32D7"/>
    <w:rsid w:val="00BF5ABB"/>
    <w:rsid w:val="00C330DB"/>
    <w:rsid w:val="00C3614B"/>
    <w:rsid w:val="00C37CDE"/>
    <w:rsid w:val="00C67F81"/>
    <w:rsid w:val="00CA07C5"/>
    <w:rsid w:val="00D11BED"/>
    <w:rsid w:val="00D1238C"/>
    <w:rsid w:val="00D20C46"/>
    <w:rsid w:val="00D25B5D"/>
    <w:rsid w:val="00D41C67"/>
    <w:rsid w:val="00D55C0C"/>
    <w:rsid w:val="00D633E4"/>
    <w:rsid w:val="00D7150A"/>
    <w:rsid w:val="00D822A9"/>
    <w:rsid w:val="00DB08AA"/>
    <w:rsid w:val="00DB6E57"/>
    <w:rsid w:val="00E34429"/>
    <w:rsid w:val="00E5103E"/>
    <w:rsid w:val="00E61B51"/>
    <w:rsid w:val="00E72281"/>
    <w:rsid w:val="00E731D9"/>
    <w:rsid w:val="00E91420"/>
    <w:rsid w:val="00E93095"/>
    <w:rsid w:val="00EA7CDC"/>
    <w:rsid w:val="00ED0DDD"/>
    <w:rsid w:val="00ED146C"/>
    <w:rsid w:val="00EF2DE8"/>
    <w:rsid w:val="00EF3BB6"/>
    <w:rsid w:val="00F1239B"/>
    <w:rsid w:val="00FB5D9F"/>
    <w:rsid w:val="00FC4A46"/>
    <w:rsid w:val="00FD26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1DCA"/>
    <w:pPr>
      <w:spacing w:after="240"/>
      <w:jc w:val="both"/>
    </w:pPr>
    <w:rPr>
      <w:lang w:val="es-AR"/>
    </w:rPr>
  </w:style>
  <w:style w:type="paragraph" w:styleId="Heading1">
    <w:name w:val="heading 1"/>
    <w:basedOn w:val="Normal"/>
    <w:next w:val="Normal"/>
    <w:link w:val="Heading1Char"/>
    <w:uiPriority w:val="9"/>
    <w:qFormat/>
    <w:rsid w:val="006307F5"/>
    <w:pPr>
      <w:pageBreakBefore/>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AB5362"/>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AB5362"/>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AB5362"/>
    <w:pPr>
      <w:spacing w:after="0" w:line="271" w:lineRule="auto"/>
      <w:outlineLvl w:val="3"/>
    </w:pPr>
    <w:rPr>
      <w:b/>
      <w:bCs/>
      <w:spacing w:val="5"/>
      <w:sz w:val="24"/>
      <w:szCs w:val="24"/>
    </w:rPr>
  </w:style>
  <w:style w:type="paragraph" w:styleId="Heading5">
    <w:name w:val="heading 5"/>
    <w:basedOn w:val="Normal"/>
    <w:next w:val="Normal"/>
    <w:link w:val="Heading5Char"/>
    <w:uiPriority w:val="9"/>
    <w:unhideWhenUsed/>
    <w:qFormat/>
    <w:rsid w:val="00AB5362"/>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AB5362"/>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AB5362"/>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AB5362"/>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AB5362"/>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07F5"/>
    <w:rPr>
      <w:smallCaps/>
      <w:spacing w:val="5"/>
      <w:sz w:val="36"/>
      <w:szCs w:val="36"/>
    </w:rPr>
  </w:style>
  <w:style w:type="character" w:customStyle="1" w:styleId="Heading2Char">
    <w:name w:val="Heading 2 Char"/>
    <w:basedOn w:val="DefaultParagraphFont"/>
    <w:link w:val="Heading2"/>
    <w:uiPriority w:val="9"/>
    <w:rsid w:val="00AB5362"/>
    <w:rPr>
      <w:smallCaps/>
      <w:sz w:val="28"/>
      <w:szCs w:val="28"/>
    </w:rPr>
  </w:style>
  <w:style w:type="character" w:customStyle="1" w:styleId="Heading3Char">
    <w:name w:val="Heading 3 Char"/>
    <w:basedOn w:val="DefaultParagraphFont"/>
    <w:link w:val="Heading3"/>
    <w:uiPriority w:val="9"/>
    <w:rsid w:val="00AB5362"/>
    <w:rPr>
      <w:i/>
      <w:iCs/>
      <w:smallCaps/>
      <w:spacing w:val="5"/>
      <w:sz w:val="26"/>
      <w:szCs w:val="26"/>
    </w:rPr>
  </w:style>
  <w:style w:type="character" w:customStyle="1" w:styleId="Heading4Char">
    <w:name w:val="Heading 4 Char"/>
    <w:basedOn w:val="DefaultParagraphFont"/>
    <w:link w:val="Heading4"/>
    <w:uiPriority w:val="9"/>
    <w:rsid w:val="00AB5362"/>
    <w:rPr>
      <w:b/>
      <w:bCs/>
      <w:spacing w:val="5"/>
      <w:sz w:val="24"/>
      <w:szCs w:val="24"/>
    </w:rPr>
  </w:style>
  <w:style w:type="character" w:customStyle="1" w:styleId="apple-style-span">
    <w:name w:val="apple-style-span"/>
    <w:basedOn w:val="DefaultParagraphFont"/>
    <w:rsid w:val="0050695F"/>
  </w:style>
  <w:style w:type="character" w:customStyle="1" w:styleId="apple-converted-space">
    <w:name w:val="apple-converted-space"/>
    <w:basedOn w:val="DefaultParagraphFont"/>
    <w:rsid w:val="0050695F"/>
  </w:style>
  <w:style w:type="character" w:customStyle="1" w:styleId="misspell">
    <w:name w:val="misspell"/>
    <w:basedOn w:val="DefaultParagraphFont"/>
    <w:rsid w:val="0050695F"/>
  </w:style>
  <w:style w:type="paragraph" w:styleId="BalloonText">
    <w:name w:val="Balloon Text"/>
    <w:basedOn w:val="Normal"/>
    <w:link w:val="BalloonTextChar"/>
    <w:uiPriority w:val="99"/>
    <w:semiHidden/>
    <w:unhideWhenUsed/>
    <w:rsid w:val="005069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695F"/>
    <w:rPr>
      <w:rFonts w:ascii="Tahoma" w:hAnsi="Tahoma" w:cs="Tahoma"/>
      <w:sz w:val="16"/>
      <w:szCs w:val="16"/>
      <w:lang w:val="es-AR"/>
    </w:rPr>
  </w:style>
  <w:style w:type="character" w:customStyle="1" w:styleId="Heading5Char">
    <w:name w:val="Heading 5 Char"/>
    <w:basedOn w:val="DefaultParagraphFont"/>
    <w:link w:val="Heading5"/>
    <w:uiPriority w:val="9"/>
    <w:rsid w:val="00AB5362"/>
    <w:rPr>
      <w:i/>
      <w:iCs/>
      <w:sz w:val="24"/>
      <w:szCs w:val="24"/>
    </w:rPr>
  </w:style>
  <w:style w:type="character" w:customStyle="1" w:styleId="Heading6Char">
    <w:name w:val="Heading 6 Char"/>
    <w:basedOn w:val="DefaultParagraphFont"/>
    <w:link w:val="Heading6"/>
    <w:uiPriority w:val="9"/>
    <w:semiHidden/>
    <w:rsid w:val="00AB5362"/>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AB5362"/>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AB5362"/>
    <w:rPr>
      <w:b/>
      <w:bCs/>
      <w:color w:val="7F7F7F" w:themeColor="text1" w:themeTint="80"/>
      <w:sz w:val="20"/>
      <w:szCs w:val="20"/>
    </w:rPr>
  </w:style>
  <w:style w:type="character" w:customStyle="1" w:styleId="Heading9Char">
    <w:name w:val="Heading 9 Char"/>
    <w:basedOn w:val="DefaultParagraphFont"/>
    <w:link w:val="Heading9"/>
    <w:uiPriority w:val="9"/>
    <w:semiHidden/>
    <w:rsid w:val="00AB5362"/>
    <w:rPr>
      <w:b/>
      <w:bCs/>
      <w:i/>
      <w:iCs/>
      <w:color w:val="7F7F7F" w:themeColor="text1" w:themeTint="80"/>
      <w:sz w:val="18"/>
      <w:szCs w:val="18"/>
    </w:rPr>
  </w:style>
  <w:style w:type="paragraph" w:styleId="Title">
    <w:name w:val="Title"/>
    <w:basedOn w:val="Normal"/>
    <w:next w:val="Normal"/>
    <w:link w:val="TitleChar"/>
    <w:uiPriority w:val="10"/>
    <w:qFormat/>
    <w:rsid w:val="00AB5362"/>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AB5362"/>
    <w:rPr>
      <w:smallCaps/>
      <w:sz w:val="52"/>
      <w:szCs w:val="52"/>
    </w:rPr>
  </w:style>
  <w:style w:type="paragraph" w:styleId="Subtitle">
    <w:name w:val="Subtitle"/>
    <w:basedOn w:val="Normal"/>
    <w:next w:val="Normal"/>
    <w:link w:val="SubtitleChar"/>
    <w:uiPriority w:val="11"/>
    <w:qFormat/>
    <w:rsid w:val="00AB5362"/>
    <w:rPr>
      <w:i/>
      <w:iCs/>
      <w:smallCaps/>
      <w:spacing w:val="10"/>
      <w:sz w:val="28"/>
      <w:szCs w:val="28"/>
    </w:rPr>
  </w:style>
  <w:style w:type="character" w:customStyle="1" w:styleId="SubtitleChar">
    <w:name w:val="Subtitle Char"/>
    <w:basedOn w:val="DefaultParagraphFont"/>
    <w:link w:val="Subtitle"/>
    <w:uiPriority w:val="11"/>
    <w:rsid w:val="00AB5362"/>
    <w:rPr>
      <w:i/>
      <w:iCs/>
      <w:smallCaps/>
      <w:spacing w:val="10"/>
      <w:sz w:val="28"/>
      <w:szCs w:val="28"/>
    </w:rPr>
  </w:style>
  <w:style w:type="character" w:styleId="Strong">
    <w:name w:val="Strong"/>
    <w:uiPriority w:val="22"/>
    <w:qFormat/>
    <w:rsid w:val="00AB5362"/>
    <w:rPr>
      <w:b/>
      <w:bCs/>
    </w:rPr>
  </w:style>
  <w:style w:type="character" w:styleId="Emphasis">
    <w:name w:val="Emphasis"/>
    <w:uiPriority w:val="20"/>
    <w:qFormat/>
    <w:rsid w:val="00AB5362"/>
    <w:rPr>
      <w:b/>
      <w:bCs/>
      <w:i/>
      <w:iCs/>
      <w:spacing w:val="10"/>
    </w:rPr>
  </w:style>
  <w:style w:type="paragraph" w:styleId="NoSpacing">
    <w:name w:val="No Spacing"/>
    <w:basedOn w:val="Normal"/>
    <w:link w:val="NoSpacingChar"/>
    <w:uiPriority w:val="1"/>
    <w:qFormat/>
    <w:rsid w:val="00AB5362"/>
    <w:pPr>
      <w:spacing w:after="0" w:line="240" w:lineRule="auto"/>
    </w:pPr>
  </w:style>
  <w:style w:type="paragraph" w:styleId="ListParagraph">
    <w:name w:val="List Paragraph"/>
    <w:basedOn w:val="Normal"/>
    <w:uiPriority w:val="34"/>
    <w:qFormat/>
    <w:rsid w:val="00AB5362"/>
    <w:pPr>
      <w:ind w:left="720"/>
      <w:contextualSpacing/>
    </w:pPr>
  </w:style>
  <w:style w:type="paragraph" w:styleId="Quote">
    <w:name w:val="Quote"/>
    <w:basedOn w:val="Normal"/>
    <w:next w:val="Normal"/>
    <w:link w:val="QuoteChar"/>
    <w:uiPriority w:val="29"/>
    <w:qFormat/>
    <w:rsid w:val="00AB5362"/>
    <w:rPr>
      <w:i/>
      <w:iCs/>
    </w:rPr>
  </w:style>
  <w:style w:type="character" w:customStyle="1" w:styleId="QuoteChar">
    <w:name w:val="Quote Char"/>
    <w:basedOn w:val="DefaultParagraphFont"/>
    <w:link w:val="Quote"/>
    <w:uiPriority w:val="29"/>
    <w:rsid w:val="00AB5362"/>
    <w:rPr>
      <w:i/>
      <w:iCs/>
    </w:rPr>
  </w:style>
  <w:style w:type="paragraph" w:styleId="IntenseQuote">
    <w:name w:val="Intense Quote"/>
    <w:basedOn w:val="Normal"/>
    <w:next w:val="Normal"/>
    <w:link w:val="IntenseQuoteChar"/>
    <w:uiPriority w:val="30"/>
    <w:qFormat/>
    <w:rsid w:val="00AB5362"/>
    <w:pPr>
      <w:pBdr>
        <w:top w:val="single" w:sz="4" w:space="10" w:color="auto"/>
        <w:bottom w:val="single" w:sz="4" w:space="10" w:color="auto"/>
      </w:pBdr>
      <w:spacing w:before="240" w:line="300" w:lineRule="auto"/>
      <w:ind w:left="1152" w:right="1152"/>
    </w:pPr>
    <w:rPr>
      <w:i/>
      <w:iCs/>
    </w:rPr>
  </w:style>
  <w:style w:type="character" w:customStyle="1" w:styleId="IntenseQuoteChar">
    <w:name w:val="Intense Quote Char"/>
    <w:basedOn w:val="DefaultParagraphFont"/>
    <w:link w:val="IntenseQuote"/>
    <w:uiPriority w:val="30"/>
    <w:rsid w:val="00AB5362"/>
    <w:rPr>
      <w:i/>
      <w:iCs/>
    </w:rPr>
  </w:style>
  <w:style w:type="character" w:styleId="SubtleEmphasis">
    <w:name w:val="Subtle Emphasis"/>
    <w:uiPriority w:val="19"/>
    <w:qFormat/>
    <w:rsid w:val="00AB5362"/>
    <w:rPr>
      <w:i/>
      <w:iCs/>
    </w:rPr>
  </w:style>
  <w:style w:type="character" w:styleId="IntenseEmphasis">
    <w:name w:val="Intense Emphasis"/>
    <w:uiPriority w:val="21"/>
    <w:qFormat/>
    <w:rsid w:val="00AB5362"/>
    <w:rPr>
      <w:b/>
      <w:bCs/>
      <w:i/>
      <w:iCs/>
    </w:rPr>
  </w:style>
  <w:style w:type="character" w:styleId="SubtleReference">
    <w:name w:val="Subtle Reference"/>
    <w:basedOn w:val="DefaultParagraphFont"/>
    <w:uiPriority w:val="31"/>
    <w:qFormat/>
    <w:rsid w:val="00AB5362"/>
    <w:rPr>
      <w:smallCaps/>
    </w:rPr>
  </w:style>
  <w:style w:type="character" w:styleId="IntenseReference">
    <w:name w:val="Intense Reference"/>
    <w:uiPriority w:val="32"/>
    <w:qFormat/>
    <w:rsid w:val="00AB5362"/>
    <w:rPr>
      <w:b/>
      <w:bCs/>
      <w:smallCaps/>
    </w:rPr>
  </w:style>
  <w:style w:type="character" w:styleId="BookTitle">
    <w:name w:val="Book Title"/>
    <w:basedOn w:val="DefaultParagraphFont"/>
    <w:uiPriority w:val="33"/>
    <w:qFormat/>
    <w:rsid w:val="00AB5362"/>
    <w:rPr>
      <w:i/>
      <w:iCs/>
      <w:smallCaps/>
      <w:spacing w:val="5"/>
    </w:rPr>
  </w:style>
  <w:style w:type="paragraph" w:styleId="TOCHeading">
    <w:name w:val="TOC Heading"/>
    <w:basedOn w:val="Heading1"/>
    <w:next w:val="Normal"/>
    <w:uiPriority w:val="39"/>
    <w:semiHidden/>
    <w:unhideWhenUsed/>
    <w:qFormat/>
    <w:rsid w:val="00AB5362"/>
    <w:pPr>
      <w:outlineLvl w:val="9"/>
    </w:pPr>
  </w:style>
  <w:style w:type="paragraph" w:styleId="Caption">
    <w:name w:val="caption"/>
    <w:basedOn w:val="Normal"/>
    <w:next w:val="Normal"/>
    <w:uiPriority w:val="35"/>
    <w:unhideWhenUsed/>
    <w:rsid w:val="00AB5362"/>
    <w:rPr>
      <w:b/>
      <w:bCs/>
      <w:caps/>
      <w:sz w:val="16"/>
      <w:szCs w:val="18"/>
    </w:rPr>
  </w:style>
  <w:style w:type="character" w:styleId="Hyperlink">
    <w:name w:val="Hyperlink"/>
    <w:basedOn w:val="DefaultParagraphFont"/>
    <w:uiPriority w:val="99"/>
    <w:unhideWhenUsed/>
    <w:rsid w:val="00190930"/>
    <w:rPr>
      <w:color w:val="0000FF"/>
      <w:u w:val="single"/>
    </w:rPr>
  </w:style>
  <w:style w:type="table" w:styleId="TableGrid">
    <w:name w:val="Table Grid"/>
    <w:basedOn w:val="TableNormal"/>
    <w:uiPriority w:val="59"/>
    <w:rsid w:val="0042362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oSpacingChar">
    <w:name w:val="No Spacing Char"/>
    <w:basedOn w:val="DefaultParagraphFont"/>
    <w:link w:val="NoSpacing"/>
    <w:uiPriority w:val="1"/>
    <w:rsid w:val="00AB5362"/>
  </w:style>
  <w:style w:type="paragraph" w:styleId="Header">
    <w:name w:val="header"/>
    <w:basedOn w:val="Normal"/>
    <w:link w:val="HeaderChar"/>
    <w:uiPriority w:val="99"/>
    <w:unhideWhenUsed/>
    <w:rsid w:val="00AB53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5362"/>
  </w:style>
  <w:style w:type="paragraph" w:styleId="Footer">
    <w:name w:val="footer"/>
    <w:basedOn w:val="Normal"/>
    <w:link w:val="FooterChar"/>
    <w:uiPriority w:val="99"/>
    <w:unhideWhenUsed/>
    <w:rsid w:val="00AB53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5362"/>
  </w:style>
  <w:style w:type="table" w:styleId="LightList-Accent2">
    <w:name w:val="Light List Accent 2"/>
    <w:basedOn w:val="TableNormal"/>
    <w:uiPriority w:val="61"/>
    <w:rsid w:val="00D25B5D"/>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Grid3-Accent2">
    <w:name w:val="Medium Grid 3 Accent 2"/>
    <w:basedOn w:val="TableNormal"/>
    <w:uiPriority w:val="69"/>
    <w:rsid w:val="00D25B5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Grid-Accent2">
    <w:name w:val="Colorful Grid Accent 2"/>
    <w:basedOn w:val="TableNormal"/>
    <w:uiPriority w:val="73"/>
    <w:rsid w:val="00D25B5D"/>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Shading1-Accent2">
    <w:name w:val="Medium Shading 1 Accent 2"/>
    <w:basedOn w:val="TableNormal"/>
    <w:uiPriority w:val="63"/>
    <w:rsid w:val="00D25B5D"/>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styleId="Revision">
    <w:name w:val="Revision"/>
    <w:hidden/>
    <w:uiPriority w:val="99"/>
    <w:semiHidden/>
    <w:rsid w:val="009A0FB4"/>
    <w:pPr>
      <w:spacing w:after="0" w:line="240" w:lineRule="auto"/>
    </w:pPr>
  </w:style>
  <w:style w:type="paragraph" w:styleId="TOC1">
    <w:name w:val="toc 1"/>
    <w:basedOn w:val="Normal"/>
    <w:next w:val="Normal"/>
    <w:autoRedefine/>
    <w:uiPriority w:val="39"/>
    <w:unhideWhenUsed/>
    <w:rsid w:val="00BF5ABB"/>
    <w:pPr>
      <w:spacing w:after="100"/>
    </w:pPr>
  </w:style>
  <w:style w:type="paragraph" w:styleId="TOC2">
    <w:name w:val="toc 2"/>
    <w:basedOn w:val="Normal"/>
    <w:next w:val="Normal"/>
    <w:autoRedefine/>
    <w:uiPriority w:val="39"/>
    <w:unhideWhenUsed/>
    <w:rsid w:val="00BF5ABB"/>
    <w:pPr>
      <w:spacing w:after="100"/>
      <w:ind w:left="220"/>
    </w:pPr>
  </w:style>
  <w:style w:type="paragraph" w:styleId="TOC3">
    <w:name w:val="toc 3"/>
    <w:basedOn w:val="Normal"/>
    <w:next w:val="Normal"/>
    <w:autoRedefine/>
    <w:uiPriority w:val="39"/>
    <w:unhideWhenUsed/>
    <w:rsid w:val="00BF5ABB"/>
    <w:pPr>
      <w:spacing w:after="100"/>
      <w:ind w:left="440"/>
    </w:pPr>
  </w:style>
  <w:style w:type="paragraph" w:styleId="NormalWeb">
    <w:name w:val="Normal (Web)"/>
    <w:basedOn w:val="Normal"/>
    <w:uiPriority w:val="99"/>
    <w:unhideWhenUsed/>
    <w:rsid w:val="00DB6E57"/>
    <w:pPr>
      <w:spacing w:before="100" w:beforeAutospacing="1" w:after="100" w:afterAutospacing="1" w:line="240" w:lineRule="auto"/>
      <w:jc w:val="left"/>
    </w:pPr>
    <w:rPr>
      <w:rFonts w:ascii="Times New Roman" w:eastAsia="Times New Roman" w:hAnsi="Times New Roman" w:cs="Times New Roman"/>
      <w:sz w:val="24"/>
      <w:szCs w:val="24"/>
      <w:lang w:bidi="ar-SA"/>
    </w:rPr>
  </w:style>
  <w:style w:type="paragraph" w:customStyle="1" w:styleId="version">
    <w:name w:val="version"/>
    <w:basedOn w:val="Normal"/>
    <w:rsid w:val="00DB6E57"/>
    <w:pPr>
      <w:spacing w:before="100" w:beforeAutospacing="1" w:after="100" w:afterAutospacing="1" w:line="240" w:lineRule="auto"/>
      <w:jc w:val="left"/>
    </w:pPr>
    <w:rPr>
      <w:rFonts w:ascii="Times New Roman" w:eastAsia="Times New Roman" w:hAnsi="Times New Roman" w:cs="Times New Roman"/>
      <w:sz w:val="24"/>
      <w:szCs w:val="24"/>
      <w:lang w:bidi="ar-SA"/>
    </w:rPr>
  </w:style>
  <w:style w:type="character" w:customStyle="1" w:styleId="st48">
    <w:name w:val="st48"/>
    <w:basedOn w:val="DefaultParagraphFont"/>
    <w:rsid w:val="00DB6E57"/>
  </w:style>
  <w:style w:type="character" w:customStyle="1" w:styleId="pie-foto">
    <w:name w:val="pie-foto"/>
    <w:basedOn w:val="DefaultParagraphFont"/>
    <w:rsid w:val="00DB6E57"/>
  </w:style>
  <w:style w:type="character" w:customStyle="1" w:styleId="st3391">
    <w:name w:val="st3391"/>
    <w:basedOn w:val="DefaultParagraphFont"/>
    <w:rsid w:val="00DB6E57"/>
  </w:style>
  <w:style w:type="character" w:customStyle="1" w:styleId="st5">
    <w:name w:val="st5"/>
    <w:basedOn w:val="DefaultParagraphFont"/>
    <w:rsid w:val="00DB6E57"/>
  </w:style>
  <w:style w:type="paragraph" w:styleId="FootnoteText">
    <w:name w:val="footnote text"/>
    <w:basedOn w:val="Normal"/>
    <w:link w:val="FootnoteTextChar"/>
    <w:uiPriority w:val="99"/>
    <w:semiHidden/>
    <w:unhideWhenUsed/>
    <w:rsid w:val="004A4B9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A4B95"/>
    <w:rPr>
      <w:sz w:val="20"/>
      <w:szCs w:val="20"/>
    </w:rPr>
  </w:style>
  <w:style w:type="character" w:styleId="FootnoteReference">
    <w:name w:val="footnote reference"/>
    <w:basedOn w:val="DefaultParagraphFont"/>
    <w:uiPriority w:val="99"/>
    <w:semiHidden/>
    <w:unhideWhenUsed/>
    <w:rsid w:val="004A4B95"/>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1DCA"/>
    <w:pPr>
      <w:spacing w:after="240"/>
      <w:jc w:val="both"/>
    </w:pPr>
    <w:rPr>
      <w:lang w:val="es-AR"/>
    </w:rPr>
  </w:style>
  <w:style w:type="paragraph" w:styleId="Heading1">
    <w:name w:val="heading 1"/>
    <w:basedOn w:val="Normal"/>
    <w:next w:val="Normal"/>
    <w:link w:val="Heading1Char"/>
    <w:uiPriority w:val="9"/>
    <w:qFormat/>
    <w:rsid w:val="006307F5"/>
    <w:pPr>
      <w:pageBreakBefore/>
      <w:spacing w:before="480" w:after="0"/>
      <w:contextualSpacing/>
      <w:outlineLvl w:val="0"/>
    </w:pPr>
    <w:rPr>
      <w:smallCaps/>
      <w:spacing w:val="5"/>
      <w:sz w:val="36"/>
      <w:szCs w:val="36"/>
    </w:rPr>
  </w:style>
  <w:style w:type="paragraph" w:styleId="Heading2">
    <w:name w:val="heading 2"/>
    <w:basedOn w:val="Normal"/>
    <w:next w:val="Normal"/>
    <w:link w:val="Heading2Char"/>
    <w:uiPriority w:val="9"/>
    <w:unhideWhenUsed/>
    <w:qFormat/>
    <w:rsid w:val="00AB5362"/>
    <w:pPr>
      <w:spacing w:before="200" w:after="0" w:line="271" w:lineRule="auto"/>
      <w:outlineLvl w:val="1"/>
    </w:pPr>
    <w:rPr>
      <w:smallCaps/>
      <w:sz w:val="28"/>
      <w:szCs w:val="28"/>
    </w:rPr>
  </w:style>
  <w:style w:type="paragraph" w:styleId="Heading3">
    <w:name w:val="heading 3"/>
    <w:basedOn w:val="Normal"/>
    <w:next w:val="Normal"/>
    <w:link w:val="Heading3Char"/>
    <w:uiPriority w:val="9"/>
    <w:unhideWhenUsed/>
    <w:qFormat/>
    <w:rsid w:val="00AB5362"/>
    <w:pPr>
      <w:spacing w:before="200" w:after="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AB5362"/>
    <w:pPr>
      <w:spacing w:after="0" w:line="271" w:lineRule="auto"/>
      <w:outlineLvl w:val="3"/>
    </w:pPr>
    <w:rPr>
      <w:b/>
      <w:bCs/>
      <w:spacing w:val="5"/>
      <w:sz w:val="24"/>
      <w:szCs w:val="24"/>
    </w:rPr>
  </w:style>
  <w:style w:type="paragraph" w:styleId="Heading5">
    <w:name w:val="heading 5"/>
    <w:basedOn w:val="Normal"/>
    <w:next w:val="Normal"/>
    <w:link w:val="Heading5Char"/>
    <w:uiPriority w:val="9"/>
    <w:unhideWhenUsed/>
    <w:qFormat/>
    <w:rsid w:val="00AB5362"/>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AB5362"/>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AB5362"/>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AB5362"/>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AB5362"/>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07F5"/>
    <w:rPr>
      <w:smallCaps/>
      <w:spacing w:val="5"/>
      <w:sz w:val="36"/>
      <w:szCs w:val="36"/>
    </w:rPr>
  </w:style>
  <w:style w:type="character" w:customStyle="1" w:styleId="Heading2Char">
    <w:name w:val="Heading 2 Char"/>
    <w:basedOn w:val="DefaultParagraphFont"/>
    <w:link w:val="Heading2"/>
    <w:uiPriority w:val="9"/>
    <w:rsid w:val="00AB5362"/>
    <w:rPr>
      <w:smallCaps/>
      <w:sz w:val="28"/>
      <w:szCs w:val="28"/>
    </w:rPr>
  </w:style>
  <w:style w:type="character" w:customStyle="1" w:styleId="Heading3Char">
    <w:name w:val="Heading 3 Char"/>
    <w:basedOn w:val="DefaultParagraphFont"/>
    <w:link w:val="Heading3"/>
    <w:uiPriority w:val="9"/>
    <w:rsid w:val="00AB5362"/>
    <w:rPr>
      <w:i/>
      <w:iCs/>
      <w:smallCaps/>
      <w:spacing w:val="5"/>
      <w:sz w:val="26"/>
      <w:szCs w:val="26"/>
    </w:rPr>
  </w:style>
  <w:style w:type="character" w:customStyle="1" w:styleId="Heading4Char">
    <w:name w:val="Heading 4 Char"/>
    <w:basedOn w:val="DefaultParagraphFont"/>
    <w:link w:val="Heading4"/>
    <w:uiPriority w:val="9"/>
    <w:rsid w:val="00AB5362"/>
    <w:rPr>
      <w:b/>
      <w:bCs/>
      <w:spacing w:val="5"/>
      <w:sz w:val="24"/>
      <w:szCs w:val="24"/>
    </w:rPr>
  </w:style>
  <w:style w:type="character" w:customStyle="1" w:styleId="apple-style-span">
    <w:name w:val="apple-style-span"/>
    <w:basedOn w:val="DefaultParagraphFont"/>
    <w:rsid w:val="0050695F"/>
  </w:style>
  <w:style w:type="character" w:customStyle="1" w:styleId="apple-converted-space">
    <w:name w:val="apple-converted-space"/>
    <w:basedOn w:val="DefaultParagraphFont"/>
    <w:rsid w:val="0050695F"/>
  </w:style>
  <w:style w:type="character" w:customStyle="1" w:styleId="misspell">
    <w:name w:val="misspell"/>
    <w:basedOn w:val="DefaultParagraphFont"/>
    <w:rsid w:val="0050695F"/>
  </w:style>
  <w:style w:type="paragraph" w:styleId="BalloonText">
    <w:name w:val="Balloon Text"/>
    <w:basedOn w:val="Normal"/>
    <w:link w:val="BalloonTextChar"/>
    <w:uiPriority w:val="99"/>
    <w:semiHidden/>
    <w:unhideWhenUsed/>
    <w:rsid w:val="0050695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695F"/>
    <w:rPr>
      <w:rFonts w:ascii="Tahoma" w:hAnsi="Tahoma" w:cs="Tahoma"/>
      <w:sz w:val="16"/>
      <w:szCs w:val="16"/>
      <w:lang w:val="es-AR"/>
    </w:rPr>
  </w:style>
  <w:style w:type="character" w:customStyle="1" w:styleId="Heading5Char">
    <w:name w:val="Heading 5 Char"/>
    <w:basedOn w:val="DefaultParagraphFont"/>
    <w:link w:val="Heading5"/>
    <w:uiPriority w:val="9"/>
    <w:rsid w:val="00AB5362"/>
    <w:rPr>
      <w:i/>
      <w:iCs/>
      <w:sz w:val="24"/>
      <w:szCs w:val="24"/>
    </w:rPr>
  </w:style>
  <w:style w:type="character" w:customStyle="1" w:styleId="Heading6Char">
    <w:name w:val="Heading 6 Char"/>
    <w:basedOn w:val="DefaultParagraphFont"/>
    <w:link w:val="Heading6"/>
    <w:uiPriority w:val="9"/>
    <w:semiHidden/>
    <w:rsid w:val="00AB5362"/>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AB5362"/>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AB5362"/>
    <w:rPr>
      <w:b/>
      <w:bCs/>
      <w:color w:val="7F7F7F" w:themeColor="text1" w:themeTint="80"/>
      <w:sz w:val="20"/>
      <w:szCs w:val="20"/>
    </w:rPr>
  </w:style>
  <w:style w:type="character" w:customStyle="1" w:styleId="Heading9Char">
    <w:name w:val="Heading 9 Char"/>
    <w:basedOn w:val="DefaultParagraphFont"/>
    <w:link w:val="Heading9"/>
    <w:uiPriority w:val="9"/>
    <w:semiHidden/>
    <w:rsid w:val="00AB5362"/>
    <w:rPr>
      <w:b/>
      <w:bCs/>
      <w:i/>
      <w:iCs/>
      <w:color w:val="7F7F7F" w:themeColor="text1" w:themeTint="80"/>
      <w:sz w:val="18"/>
      <w:szCs w:val="18"/>
    </w:rPr>
  </w:style>
  <w:style w:type="paragraph" w:styleId="Title">
    <w:name w:val="Title"/>
    <w:basedOn w:val="Normal"/>
    <w:next w:val="Normal"/>
    <w:link w:val="TitleChar"/>
    <w:uiPriority w:val="10"/>
    <w:qFormat/>
    <w:rsid w:val="00AB5362"/>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AB5362"/>
    <w:rPr>
      <w:smallCaps/>
      <w:sz w:val="52"/>
      <w:szCs w:val="52"/>
    </w:rPr>
  </w:style>
  <w:style w:type="paragraph" w:styleId="Subtitle">
    <w:name w:val="Subtitle"/>
    <w:basedOn w:val="Normal"/>
    <w:next w:val="Normal"/>
    <w:link w:val="SubtitleChar"/>
    <w:uiPriority w:val="11"/>
    <w:qFormat/>
    <w:rsid w:val="00AB5362"/>
    <w:rPr>
      <w:i/>
      <w:iCs/>
      <w:smallCaps/>
      <w:spacing w:val="10"/>
      <w:sz w:val="28"/>
      <w:szCs w:val="28"/>
    </w:rPr>
  </w:style>
  <w:style w:type="character" w:customStyle="1" w:styleId="SubtitleChar">
    <w:name w:val="Subtitle Char"/>
    <w:basedOn w:val="DefaultParagraphFont"/>
    <w:link w:val="Subtitle"/>
    <w:uiPriority w:val="11"/>
    <w:rsid w:val="00AB5362"/>
    <w:rPr>
      <w:i/>
      <w:iCs/>
      <w:smallCaps/>
      <w:spacing w:val="10"/>
      <w:sz w:val="28"/>
      <w:szCs w:val="28"/>
    </w:rPr>
  </w:style>
  <w:style w:type="character" w:styleId="Strong">
    <w:name w:val="Strong"/>
    <w:uiPriority w:val="22"/>
    <w:qFormat/>
    <w:rsid w:val="00AB5362"/>
    <w:rPr>
      <w:b/>
      <w:bCs/>
    </w:rPr>
  </w:style>
  <w:style w:type="character" w:styleId="Emphasis">
    <w:name w:val="Emphasis"/>
    <w:uiPriority w:val="20"/>
    <w:qFormat/>
    <w:rsid w:val="00AB5362"/>
    <w:rPr>
      <w:b/>
      <w:bCs/>
      <w:i/>
      <w:iCs/>
      <w:spacing w:val="10"/>
    </w:rPr>
  </w:style>
  <w:style w:type="paragraph" w:styleId="NoSpacing">
    <w:name w:val="No Spacing"/>
    <w:basedOn w:val="Normal"/>
    <w:link w:val="NoSpacingChar"/>
    <w:uiPriority w:val="1"/>
    <w:qFormat/>
    <w:rsid w:val="00AB5362"/>
    <w:pPr>
      <w:spacing w:after="0" w:line="240" w:lineRule="auto"/>
    </w:pPr>
  </w:style>
  <w:style w:type="paragraph" w:styleId="ListParagraph">
    <w:name w:val="List Paragraph"/>
    <w:basedOn w:val="Normal"/>
    <w:uiPriority w:val="34"/>
    <w:qFormat/>
    <w:rsid w:val="00AB5362"/>
    <w:pPr>
      <w:ind w:left="720"/>
      <w:contextualSpacing/>
    </w:pPr>
  </w:style>
  <w:style w:type="paragraph" w:styleId="Quote">
    <w:name w:val="Quote"/>
    <w:basedOn w:val="Normal"/>
    <w:next w:val="Normal"/>
    <w:link w:val="QuoteChar"/>
    <w:uiPriority w:val="29"/>
    <w:qFormat/>
    <w:rsid w:val="00AB5362"/>
    <w:rPr>
      <w:i/>
      <w:iCs/>
    </w:rPr>
  </w:style>
  <w:style w:type="character" w:customStyle="1" w:styleId="QuoteChar">
    <w:name w:val="Quote Char"/>
    <w:basedOn w:val="DefaultParagraphFont"/>
    <w:link w:val="Quote"/>
    <w:uiPriority w:val="29"/>
    <w:rsid w:val="00AB5362"/>
    <w:rPr>
      <w:i/>
      <w:iCs/>
    </w:rPr>
  </w:style>
  <w:style w:type="paragraph" w:styleId="IntenseQuote">
    <w:name w:val="Intense Quote"/>
    <w:basedOn w:val="Normal"/>
    <w:next w:val="Normal"/>
    <w:link w:val="IntenseQuoteChar"/>
    <w:uiPriority w:val="30"/>
    <w:qFormat/>
    <w:rsid w:val="00AB5362"/>
    <w:pPr>
      <w:pBdr>
        <w:top w:val="single" w:sz="4" w:space="10" w:color="auto"/>
        <w:bottom w:val="single" w:sz="4" w:space="10" w:color="auto"/>
      </w:pBdr>
      <w:spacing w:before="240" w:line="300" w:lineRule="auto"/>
      <w:ind w:left="1152" w:right="1152"/>
    </w:pPr>
    <w:rPr>
      <w:i/>
      <w:iCs/>
    </w:rPr>
  </w:style>
  <w:style w:type="character" w:customStyle="1" w:styleId="IntenseQuoteChar">
    <w:name w:val="Intense Quote Char"/>
    <w:basedOn w:val="DefaultParagraphFont"/>
    <w:link w:val="IntenseQuote"/>
    <w:uiPriority w:val="30"/>
    <w:rsid w:val="00AB5362"/>
    <w:rPr>
      <w:i/>
      <w:iCs/>
    </w:rPr>
  </w:style>
  <w:style w:type="character" w:styleId="SubtleEmphasis">
    <w:name w:val="Subtle Emphasis"/>
    <w:uiPriority w:val="19"/>
    <w:qFormat/>
    <w:rsid w:val="00AB5362"/>
    <w:rPr>
      <w:i/>
      <w:iCs/>
    </w:rPr>
  </w:style>
  <w:style w:type="character" w:styleId="IntenseEmphasis">
    <w:name w:val="Intense Emphasis"/>
    <w:uiPriority w:val="21"/>
    <w:qFormat/>
    <w:rsid w:val="00AB5362"/>
    <w:rPr>
      <w:b/>
      <w:bCs/>
      <w:i/>
      <w:iCs/>
    </w:rPr>
  </w:style>
  <w:style w:type="character" w:styleId="SubtleReference">
    <w:name w:val="Subtle Reference"/>
    <w:basedOn w:val="DefaultParagraphFont"/>
    <w:uiPriority w:val="31"/>
    <w:qFormat/>
    <w:rsid w:val="00AB5362"/>
    <w:rPr>
      <w:smallCaps/>
    </w:rPr>
  </w:style>
  <w:style w:type="character" w:styleId="IntenseReference">
    <w:name w:val="Intense Reference"/>
    <w:uiPriority w:val="32"/>
    <w:qFormat/>
    <w:rsid w:val="00AB5362"/>
    <w:rPr>
      <w:b/>
      <w:bCs/>
      <w:smallCaps/>
    </w:rPr>
  </w:style>
  <w:style w:type="character" w:styleId="BookTitle">
    <w:name w:val="Book Title"/>
    <w:basedOn w:val="DefaultParagraphFont"/>
    <w:uiPriority w:val="33"/>
    <w:qFormat/>
    <w:rsid w:val="00AB5362"/>
    <w:rPr>
      <w:i/>
      <w:iCs/>
      <w:smallCaps/>
      <w:spacing w:val="5"/>
    </w:rPr>
  </w:style>
  <w:style w:type="paragraph" w:styleId="TOCHeading">
    <w:name w:val="TOC Heading"/>
    <w:basedOn w:val="Heading1"/>
    <w:next w:val="Normal"/>
    <w:uiPriority w:val="39"/>
    <w:semiHidden/>
    <w:unhideWhenUsed/>
    <w:qFormat/>
    <w:rsid w:val="00AB5362"/>
    <w:pPr>
      <w:outlineLvl w:val="9"/>
    </w:pPr>
  </w:style>
  <w:style w:type="paragraph" w:styleId="Caption">
    <w:name w:val="caption"/>
    <w:basedOn w:val="Normal"/>
    <w:next w:val="Normal"/>
    <w:uiPriority w:val="35"/>
    <w:unhideWhenUsed/>
    <w:rsid w:val="00AB5362"/>
    <w:rPr>
      <w:b/>
      <w:bCs/>
      <w:caps/>
      <w:sz w:val="16"/>
      <w:szCs w:val="18"/>
    </w:rPr>
  </w:style>
  <w:style w:type="character" w:styleId="Hyperlink">
    <w:name w:val="Hyperlink"/>
    <w:basedOn w:val="DefaultParagraphFont"/>
    <w:uiPriority w:val="99"/>
    <w:unhideWhenUsed/>
    <w:rsid w:val="00190930"/>
    <w:rPr>
      <w:color w:val="0000FF"/>
      <w:u w:val="single"/>
    </w:rPr>
  </w:style>
  <w:style w:type="table" w:styleId="TableGrid">
    <w:name w:val="Table Grid"/>
    <w:basedOn w:val="TableNormal"/>
    <w:uiPriority w:val="59"/>
    <w:rsid w:val="0042362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oSpacingChar">
    <w:name w:val="No Spacing Char"/>
    <w:basedOn w:val="DefaultParagraphFont"/>
    <w:link w:val="NoSpacing"/>
    <w:uiPriority w:val="1"/>
    <w:rsid w:val="00AB5362"/>
  </w:style>
  <w:style w:type="paragraph" w:styleId="Header">
    <w:name w:val="header"/>
    <w:basedOn w:val="Normal"/>
    <w:link w:val="HeaderChar"/>
    <w:uiPriority w:val="99"/>
    <w:unhideWhenUsed/>
    <w:rsid w:val="00AB53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5362"/>
  </w:style>
  <w:style w:type="paragraph" w:styleId="Footer">
    <w:name w:val="footer"/>
    <w:basedOn w:val="Normal"/>
    <w:link w:val="FooterChar"/>
    <w:uiPriority w:val="99"/>
    <w:unhideWhenUsed/>
    <w:rsid w:val="00AB53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5362"/>
  </w:style>
  <w:style w:type="table" w:styleId="LightList-Accent2">
    <w:name w:val="Light List Accent 2"/>
    <w:basedOn w:val="TableNormal"/>
    <w:uiPriority w:val="61"/>
    <w:rsid w:val="00D25B5D"/>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MediumGrid3-Accent2">
    <w:name w:val="Medium Grid 3 Accent 2"/>
    <w:basedOn w:val="TableNormal"/>
    <w:uiPriority w:val="69"/>
    <w:rsid w:val="00D25B5D"/>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Grid-Accent2">
    <w:name w:val="Colorful Grid Accent 2"/>
    <w:basedOn w:val="TableNormal"/>
    <w:uiPriority w:val="73"/>
    <w:rsid w:val="00D25B5D"/>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Shading1-Accent2">
    <w:name w:val="Medium Shading 1 Accent 2"/>
    <w:basedOn w:val="TableNormal"/>
    <w:uiPriority w:val="63"/>
    <w:rsid w:val="00D25B5D"/>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styleId="Revision">
    <w:name w:val="Revision"/>
    <w:hidden/>
    <w:uiPriority w:val="99"/>
    <w:semiHidden/>
    <w:rsid w:val="009A0FB4"/>
    <w:pPr>
      <w:spacing w:after="0" w:line="240" w:lineRule="auto"/>
    </w:pPr>
  </w:style>
  <w:style w:type="paragraph" w:styleId="TOC1">
    <w:name w:val="toc 1"/>
    <w:basedOn w:val="Normal"/>
    <w:next w:val="Normal"/>
    <w:autoRedefine/>
    <w:uiPriority w:val="39"/>
    <w:unhideWhenUsed/>
    <w:rsid w:val="00BF5ABB"/>
    <w:pPr>
      <w:spacing w:after="100"/>
    </w:pPr>
  </w:style>
  <w:style w:type="paragraph" w:styleId="TOC2">
    <w:name w:val="toc 2"/>
    <w:basedOn w:val="Normal"/>
    <w:next w:val="Normal"/>
    <w:autoRedefine/>
    <w:uiPriority w:val="39"/>
    <w:unhideWhenUsed/>
    <w:rsid w:val="00BF5ABB"/>
    <w:pPr>
      <w:spacing w:after="100"/>
      <w:ind w:left="220"/>
    </w:pPr>
  </w:style>
  <w:style w:type="paragraph" w:styleId="TOC3">
    <w:name w:val="toc 3"/>
    <w:basedOn w:val="Normal"/>
    <w:next w:val="Normal"/>
    <w:autoRedefine/>
    <w:uiPriority w:val="39"/>
    <w:unhideWhenUsed/>
    <w:rsid w:val="00BF5ABB"/>
    <w:pPr>
      <w:spacing w:after="100"/>
      <w:ind w:left="440"/>
    </w:pPr>
  </w:style>
  <w:style w:type="paragraph" w:styleId="NormalWeb">
    <w:name w:val="Normal (Web)"/>
    <w:basedOn w:val="Normal"/>
    <w:uiPriority w:val="99"/>
    <w:unhideWhenUsed/>
    <w:rsid w:val="00DB6E57"/>
    <w:pPr>
      <w:spacing w:before="100" w:beforeAutospacing="1" w:after="100" w:afterAutospacing="1" w:line="240" w:lineRule="auto"/>
      <w:jc w:val="left"/>
    </w:pPr>
    <w:rPr>
      <w:rFonts w:ascii="Times New Roman" w:eastAsia="Times New Roman" w:hAnsi="Times New Roman" w:cs="Times New Roman"/>
      <w:sz w:val="24"/>
      <w:szCs w:val="24"/>
      <w:lang w:bidi="ar-SA"/>
    </w:rPr>
  </w:style>
  <w:style w:type="paragraph" w:customStyle="1" w:styleId="version">
    <w:name w:val="version"/>
    <w:basedOn w:val="Normal"/>
    <w:rsid w:val="00DB6E57"/>
    <w:pPr>
      <w:spacing w:before="100" w:beforeAutospacing="1" w:after="100" w:afterAutospacing="1" w:line="240" w:lineRule="auto"/>
      <w:jc w:val="left"/>
    </w:pPr>
    <w:rPr>
      <w:rFonts w:ascii="Times New Roman" w:eastAsia="Times New Roman" w:hAnsi="Times New Roman" w:cs="Times New Roman"/>
      <w:sz w:val="24"/>
      <w:szCs w:val="24"/>
      <w:lang w:bidi="ar-SA"/>
    </w:rPr>
  </w:style>
  <w:style w:type="character" w:customStyle="1" w:styleId="st48">
    <w:name w:val="st48"/>
    <w:basedOn w:val="DefaultParagraphFont"/>
    <w:rsid w:val="00DB6E57"/>
  </w:style>
  <w:style w:type="character" w:customStyle="1" w:styleId="pie-foto">
    <w:name w:val="pie-foto"/>
    <w:basedOn w:val="DefaultParagraphFont"/>
    <w:rsid w:val="00DB6E57"/>
  </w:style>
  <w:style w:type="character" w:customStyle="1" w:styleId="st3391">
    <w:name w:val="st3391"/>
    <w:basedOn w:val="DefaultParagraphFont"/>
    <w:rsid w:val="00DB6E57"/>
  </w:style>
  <w:style w:type="character" w:customStyle="1" w:styleId="st5">
    <w:name w:val="st5"/>
    <w:basedOn w:val="DefaultParagraphFont"/>
    <w:rsid w:val="00DB6E57"/>
  </w:style>
  <w:style w:type="paragraph" w:styleId="FootnoteText">
    <w:name w:val="footnote text"/>
    <w:basedOn w:val="Normal"/>
    <w:link w:val="FootnoteTextChar"/>
    <w:uiPriority w:val="99"/>
    <w:semiHidden/>
    <w:unhideWhenUsed/>
    <w:rsid w:val="004A4B9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A4B95"/>
    <w:rPr>
      <w:sz w:val="20"/>
      <w:szCs w:val="20"/>
    </w:rPr>
  </w:style>
  <w:style w:type="character" w:styleId="FootnoteReference">
    <w:name w:val="footnote reference"/>
    <w:basedOn w:val="DefaultParagraphFont"/>
    <w:uiPriority w:val="99"/>
    <w:semiHidden/>
    <w:unhideWhenUsed/>
    <w:rsid w:val="004A4B9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93859">
      <w:bodyDiv w:val="1"/>
      <w:marLeft w:val="0"/>
      <w:marRight w:val="0"/>
      <w:marTop w:val="0"/>
      <w:marBottom w:val="0"/>
      <w:divBdr>
        <w:top w:val="none" w:sz="0" w:space="0" w:color="auto"/>
        <w:left w:val="none" w:sz="0" w:space="0" w:color="auto"/>
        <w:bottom w:val="none" w:sz="0" w:space="0" w:color="auto"/>
        <w:right w:val="none" w:sz="0" w:space="0" w:color="auto"/>
      </w:divBdr>
      <w:divsChild>
        <w:div w:id="635333176">
          <w:marLeft w:val="0"/>
          <w:marRight w:val="0"/>
          <w:marTop w:val="100"/>
          <w:marBottom w:val="100"/>
          <w:divBdr>
            <w:top w:val="none" w:sz="0" w:space="0" w:color="auto"/>
            <w:left w:val="none" w:sz="0" w:space="0" w:color="auto"/>
            <w:bottom w:val="none" w:sz="0" w:space="0" w:color="auto"/>
            <w:right w:val="none" w:sz="0" w:space="0" w:color="auto"/>
          </w:divBdr>
          <w:divsChild>
            <w:div w:id="222451459">
              <w:marLeft w:val="0"/>
              <w:marRight w:val="0"/>
              <w:marTop w:val="0"/>
              <w:marBottom w:val="0"/>
              <w:divBdr>
                <w:top w:val="none" w:sz="0" w:space="0" w:color="auto"/>
                <w:left w:val="none" w:sz="0" w:space="0" w:color="auto"/>
                <w:bottom w:val="none" w:sz="0" w:space="0" w:color="auto"/>
                <w:right w:val="none" w:sz="0" w:space="0" w:color="auto"/>
              </w:divBdr>
              <w:divsChild>
                <w:div w:id="648293824">
                  <w:marLeft w:val="0"/>
                  <w:marRight w:val="0"/>
                  <w:marTop w:val="0"/>
                  <w:marBottom w:val="150"/>
                  <w:divBdr>
                    <w:top w:val="none" w:sz="0" w:space="0" w:color="auto"/>
                    <w:left w:val="none" w:sz="0" w:space="0" w:color="auto"/>
                    <w:bottom w:val="none" w:sz="0" w:space="0" w:color="auto"/>
                    <w:right w:val="none" w:sz="0" w:space="0" w:color="auto"/>
                  </w:divBdr>
                  <w:divsChild>
                    <w:div w:id="1254823898">
                      <w:marLeft w:val="0"/>
                      <w:marRight w:val="0"/>
                      <w:marTop w:val="195"/>
                      <w:marBottom w:val="0"/>
                      <w:divBdr>
                        <w:top w:val="none" w:sz="0" w:space="0" w:color="auto"/>
                        <w:left w:val="none" w:sz="0" w:space="0" w:color="auto"/>
                        <w:bottom w:val="none" w:sz="0" w:space="0" w:color="auto"/>
                        <w:right w:val="none" w:sz="0" w:space="0" w:color="auto"/>
                      </w:divBdr>
                    </w:div>
                  </w:divsChild>
                </w:div>
                <w:div w:id="373429757">
                  <w:marLeft w:val="0"/>
                  <w:marRight w:val="0"/>
                  <w:marTop w:val="0"/>
                  <w:marBottom w:val="150"/>
                  <w:divBdr>
                    <w:top w:val="none" w:sz="0" w:space="0" w:color="auto"/>
                    <w:left w:val="none" w:sz="0" w:space="0" w:color="auto"/>
                    <w:bottom w:val="none" w:sz="0" w:space="0" w:color="auto"/>
                    <w:right w:val="none" w:sz="0" w:space="0" w:color="auto"/>
                  </w:divBdr>
                  <w:divsChild>
                    <w:div w:id="762724536">
                      <w:marLeft w:val="0"/>
                      <w:marRight w:val="0"/>
                      <w:marTop w:val="0"/>
                      <w:marBottom w:val="0"/>
                      <w:divBdr>
                        <w:top w:val="none" w:sz="0" w:space="0" w:color="auto"/>
                        <w:left w:val="none" w:sz="0" w:space="0" w:color="auto"/>
                        <w:bottom w:val="none" w:sz="0" w:space="0" w:color="auto"/>
                        <w:right w:val="none" w:sz="0" w:space="0" w:color="auto"/>
                      </w:divBdr>
                    </w:div>
                    <w:div w:id="1359164417">
                      <w:marLeft w:val="0"/>
                      <w:marRight w:val="0"/>
                      <w:marTop w:val="0"/>
                      <w:marBottom w:val="0"/>
                      <w:divBdr>
                        <w:top w:val="none" w:sz="0" w:space="0" w:color="auto"/>
                        <w:left w:val="none" w:sz="0" w:space="0" w:color="auto"/>
                        <w:bottom w:val="none" w:sz="0" w:space="0" w:color="auto"/>
                        <w:right w:val="none" w:sz="0" w:space="0" w:color="auto"/>
                      </w:divBdr>
                      <w:divsChild>
                        <w:div w:id="2047213880">
                          <w:marLeft w:val="0"/>
                          <w:marRight w:val="375"/>
                          <w:marTop w:val="0"/>
                          <w:marBottom w:val="150"/>
                          <w:divBdr>
                            <w:top w:val="none" w:sz="0" w:space="0" w:color="auto"/>
                            <w:left w:val="none" w:sz="0" w:space="0" w:color="auto"/>
                            <w:bottom w:val="none" w:sz="0" w:space="0" w:color="auto"/>
                            <w:right w:val="none" w:sz="0" w:space="0" w:color="auto"/>
                          </w:divBdr>
                        </w:div>
                      </w:divsChild>
                    </w:div>
                  </w:divsChild>
                </w:div>
                <w:div w:id="703947169">
                  <w:marLeft w:val="0"/>
                  <w:marRight w:val="0"/>
                  <w:marTop w:val="300"/>
                  <w:marBottom w:val="300"/>
                  <w:divBdr>
                    <w:top w:val="none" w:sz="0" w:space="0" w:color="auto"/>
                    <w:left w:val="none" w:sz="0" w:space="0" w:color="auto"/>
                    <w:bottom w:val="none" w:sz="0" w:space="0" w:color="auto"/>
                    <w:right w:val="none" w:sz="0" w:space="0" w:color="auto"/>
                  </w:divBdr>
                  <w:divsChild>
                    <w:div w:id="621880184">
                      <w:marLeft w:val="0"/>
                      <w:marRight w:val="0"/>
                      <w:marTop w:val="0"/>
                      <w:marBottom w:val="0"/>
                      <w:divBdr>
                        <w:top w:val="single" w:sz="6" w:space="0" w:color="999999"/>
                        <w:left w:val="none" w:sz="0" w:space="0" w:color="auto"/>
                        <w:bottom w:val="single" w:sz="6" w:space="0" w:color="999999"/>
                        <w:right w:val="none" w:sz="0" w:space="0" w:color="auto"/>
                      </w:divBdr>
                    </w:div>
                  </w:divsChild>
                </w:div>
              </w:divsChild>
            </w:div>
          </w:divsChild>
        </w:div>
      </w:divsChild>
    </w:div>
    <w:div w:id="227962755">
      <w:bodyDiv w:val="1"/>
      <w:marLeft w:val="0"/>
      <w:marRight w:val="0"/>
      <w:marTop w:val="0"/>
      <w:marBottom w:val="0"/>
      <w:divBdr>
        <w:top w:val="none" w:sz="0" w:space="0" w:color="auto"/>
        <w:left w:val="none" w:sz="0" w:space="0" w:color="auto"/>
        <w:bottom w:val="none" w:sz="0" w:space="0" w:color="auto"/>
        <w:right w:val="none" w:sz="0" w:space="0" w:color="auto"/>
      </w:divBdr>
    </w:div>
    <w:div w:id="280188836">
      <w:bodyDiv w:val="1"/>
      <w:marLeft w:val="0"/>
      <w:marRight w:val="0"/>
      <w:marTop w:val="0"/>
      <w:marBottom w:val="0"/>
      <w:divBdr>
        <w:top w:val="none" w:sz="0" w:space="0" w:color="auto"/>
        <w:left w:val="none" w:sz="0" w:space="0" w:color="auto"/>
        <w:bottom w:val="none" w:sz="0" w:space="0" w:color="auto"/>
        <w:right w:val="none" w:sz="0" w:space="0" w:color="auto"/>
      </w:divBdr>
    </w:div>
    <w:div w:id="701590999">
      <w:bodyDiv w:val="1"/>
      <w:marLeft w:val="0"/>
      <w:marRight w:val="0"/>
      <w:marTop w:val="0"/>
      <w:marBottom w:val="0"/>
      <w:divBdr>
        <w:top w:val="none" w:sz="0" w:space="0" w:color="auto"/>
        <w:left w:val="none" w:sz="0" w:space="0" w:color="auto"/>
        <w:bottom w:val="none" w:sz="0" w:space="0" w:color="auto"/>
        <w:right w:val="none" w:sz="0" w:space="0" w:color="auto"/>
      </w:divBdr>
      <w:divsChild>
        <w:div w:id="133109259">
          <w:marLeft w:val="547"/>
          <w:marRight w:val="0"/>
          <w:marTop w:val="0"/>
          <w:marBottom w:val="0"/>
          <w:divBdr>
            <w:top w:val="none" w:sz="0" w:space="0" w:color="auto"/>
            <w:left w:val="none" w:sz="0" w:space="0" w:color="auto"/>
            <w:bottom w:val="none" w:sz="0" w:space="0" w:color="auto"/>
            <w:right w:val="none" w:sz="0" w:space="0" w:color="auto"/>
          </w:divBdr>
        </w:div>
      </w:divsChild>
    </w:div>
    <w:div w:id="864294606">
      <w:bodyDiv w:val="1"/>
      <w:marLeft w:val="0"/>
      <w:marRight w:val="0"/>
      <w:marTop w:val="0"/>
      <w:marBottom w:val="0"/>
      <w:divBdr>
        <w:top w:val="none" w:sz="0" w:space="0" w:color="auto"/>
        <w:left w:val="none" w:sz="0" w:space="0" w:color="auto"/>
        <w:bottom w:val="none" w:sz="0" w:space="0" w:color="auto"/>
        <w:right w:val="none" w:sz="0" w:space="0" w:color="auto"/>
      </w:divBdr>
      <w:divsChild>
        <w:div w:id="767502834">
          <w:marLeft w:val="0"/>
          <w:marRight w:val="0"/>
          <w:marTop w:val="100"/>
          <w:marBottom w:val="100"/>
          <w:divBdr>
            <w:top w:val="none" w:sz="0" w:space="0" w:color="auto"/>
            <w:left w:val="none" w:sz="0" w:space="0" w:color="auto"/>
            <w:bottom w:val="none" w:sz="0" w:space="0" w:color="auto"/>
            <w:right w:val="none" w:sz="0" w:space="0" w:color="auto"/>
          </w:divBdr>
          <w:divsChild>
            <w:div w:id="264047461">
              <w:marLeft w:val="0"/>
              <w:marRight w:val="0"/>
              <w:marTop w:val="0"/>
              <w:marBottom w:val="0"/>
              <w:divBdr>
                <w:top w:val="none" w:sz="0" w:space="0" w:color="auto"/>
                <w:left w:val="none" w:sz="0" w:space="0" w:color="auto"/>
                <w:bottom w:val="none" w:sz="0" w:space="0" w:color="auto"/>
                <w:right w:val="none" w:sz="0" w:space="0" w:color="auto"/>
              </w:divBdr>
              <w:divsChild>
                <w:div w:id="386807100">
                  <w:marLeft w:val="0"/>
                  <w:marRight w:val="0"/>
                  <w:marTop w:val="0"/>
                  <w:marBottom w:val="150"/>
                  <w:divBdr>
                    <w:top w:val="none" w:sz="0" w:space="0" w:color="auto"/>
                    <w:left w:val="none" w:sz="0" w:space="0" w:color="auto"/>
                    <w:bottom w:val="none" w:sz="0" w:space="0" w:color="auto"/>
                    <w:right w:val="none" w:sz="0" w:space="0" w:color="auto"/>
                  </w:divBdr>
                  <w:divsChild>
                    <w:div w:id="458450308">
                      <w:marLeft w:val="0"/>
                      <w:marRight w:val="0"/>
                      <w:marTop w:val="195"/>
                      <w:marBottom w:val="0"/>
                      <w:divBdr>
                        <w:top w:val="none" w:sz="0" w:space="0" w:color="auto"/>
                        <w:left w:val="none" w:sz="0" w:space="0" w:color="auto"/>
                        <w:bottom w:val="none" w:sz="0" w:space="0" w:color="auto"/>
                        <w:right w:val="none" w:sz="0" w:space="0" w:color="auto"/>
                      </w:divBdr>
                    </w:div>
                  </w:divsChild>
                </w:div>
                <w:div w:id="2067102687">
                  <w:marLeft w:val="0"/>
                  <w:marRight w:val="0"/>
                  <w:marTop w:val="0"/>
                  <w:marBottom w:val="150"/>
                  <w:divBdr>
                    <w:top w:val="none" w:sz="0" w:space="0" w:color="auto"/>
                    <w:left w:val="none" w:sz="0" w:space="0" w:color="auto"/>
                    <w:bottom w:val="none" w:sz="0" w:space="0" w:color="auto"/>
                    <w:right w:val="none" w:sz="0" w:space="0" w:color="auto"/>
                  </w:divBdr>
                  <w:divsChild>
                    <w:div w:id="1199398186">
                      <w:marLeft w:val="0"/>
                      <w:marRight w:val="0"/>
                      <w:marTop w:val="0"/>
                      <w:marBottom w:val="0"/>
                      <w:divBdr>
                        <w:top w:val="none" w:sz="0" w:space="0" w:color="auto"/>
                        <w:left w:val="none" w:sz="0" w:space="0" w:color="auto"/>
                        <w:bottom w:val="none" w:sz="0" w:space="0" w:color="auto"/>
                        <w:right w:val="none" w:sz="0" w:space="0" w:color="auto"/>
                      </w:divBdr>
                    </w:div>
                    <w:div w:id="950665706">
                      <w:marLeft w:val="0"/>
                      <w:marRight w:val="0"/>
                      <w:marTop w:val="0"/>
                      <w:marBottom w:val="0"/>
                      <w:divBdr>
                        <w:top w:val="none" w:sz="0" w:space="0" w:color="auto"/>
                        <w:left w:val="none" w:sz="0" w:space="0" w:color="auto"/>
                        <w:bottom w:val="none" w:sz="0" w:space="0" w:color="auto"/>
                        <w:right w:val="none" w:sz="0" w:space="0" w:color="auto"/>
                      </w:divBdr>
                      <w:divsChild>
                        <w:div w:id="1102382282">
                          <w:marLeft w:val="0"/>
                          <w:marRight w:val="375"/>
                          <w:marTop w:val="0"/>
                          <w:marBottom w:val="150"/>
                          <w:divBdr>
                            <w:top w:val="none" w:sz="0" w:space="0" w:color="auto"/>
                            <w:left w:val="none" w:sz="0" w:space="0" w:color="auto"/>
                            <w:bottom w:val="none" w:sz="0" w:space="0" w:color="auto"/>
                            <w:right w:val="none" w:sz="0" w:space="0" w:color="auto"/>
                          </w:divBdr>
                        </w:div>
                      </w:divsChild>
                    </w:div>
                  </w:divsChild>
                </w:div>
                <w:div w:id="465049635">
                  <w:marLeft w:val="0"/>
                  <w:marRight w:val="0"/>
                  <w:marTop w:val="300"/>
                  <w:marBottom w:val="300"/>
                  <w:divBdr>
                    <w:top w:val="none" w:sz="0" w:space="0" w:color="auto"/>
                    <w:left w:val="none" w:sz="0" w:space="0" w:color="auto"/>
                    <w:bottom w:val="none" w:sz="0" w:space="0" w:color="auto"/>
                    <w:right w:val="none" w:sz="0" w:space="0" w:color="auto"/>
                  </w:divBdr>
                  <w:divsChild>
                    <w:div w:id="1348602492">
                      <w:marLeft w:val="0"/>
                      <w:marRight w:val="0"/>
                      <w:marTop w:val="0"/>
                      <w:marBottom w:val="0"/>
                      <w:divBdr>
                        <w:top w:val="single" w:sz="6" w:space="0" w:color="999999"/>
                        <w:left w:val="none" w:sz="0" w:space="0" w:color="auto"/>
                        <w:bottom w:val="single" w:sz="6" w:space="0" w:color="999999"/>
                        <w:right w:val="none" w:sz="0" w:space="0" w:color="auto"/>
                      </w:divBdr>
                    </w:div>
                  </w:divsChild>
                </w:div>
              </w:divsChild>
            </w:div>
          </w:divsChild>
        </w:div>
      </w:divsChild>
    </w:div>
    <w:div w:id="935476174">
      <w:bodyDiv w:val="1"/>
      <w:marLeft w:val="0"/>
      <w:marRight w:val="0"/>
      <w:marTop w:val="0"/>
      <w:marBottom w:val="0"/>
      <w:divBdr>
        <w:top w:val="none" w:sz="0" w:space="0" w:color="auto"/>
        <w:left w:val="none" w:sz="0" w:space="0" w:color="auto"/>
        <w:bottom w:val="none" w:sz="0" w:space="0" w:color="auto"/>
        <w:right w:val="none" w:sz="0" w:space="0" w:color="auto"/>
      </w:divBdr>
    </w:div>
    <w:div w:id="960570745">
      <w:bodyDiv w:val="1"/>
      <w:marLeft w:val="0"/>
      <w:marRight w:val="0"/>
      <w:marTop w:val="0"/>
      <w:marBottom w:val="0"/>
      <w:divBdr>
        <w:top w:val="none" w:sz="0" w:space="0" w:color="auto"/>
        <w:left w:val="none" w:sz="0" w:space="0" w:color="auto"/>
        <w:bottom w:val="none" w:sz="0" w:space="0" w:color="auto"/>
        <w:right w:val="none" w:sz="0" w:space="0" w:color="auto"/>
      </w:divBdr>
      <w:divsChild>
        <w:div w:id="1176963167">
          <w:marLeft w:val="0"/>
          <w:marRight w:val="0"/>
          <w:marTop w:val="240"/>
          <w:marBottom w:val="400"/>
          <w:divBdr>
            <w:top w:val="single" w:sz="6" w:space="31" w:color="CCCCCC"/>
            <w:left w:val="single" w:sz="6" w:space="31" w:color="CCCCCC"/>
            <w:bottom w:val="single" w:sz="12" w:space="31" w:color="BBBBBB"/>
            <w:right w:val="single" w:sz="12" w:space="31" w:color="BBBBBB"/>
          </w:divBdr>
          <w:divsChild>
            <w:div w:id="346057069">
              <w:marLeft w:val="0"/>
              <w:marRight w:val="0"/>
              <w:marTop w:val="0"/>
              <w:marBottom w:val="0"/>
              <w:divBdr>
                <w:top w:val="none" w:sz="0" w:space="0" w:color="auto"/>
                <w:left w:val="none" w:sz="0" w:space="0" w:color="auto"/>
                <w:bottom w:val="none" w:sz="0" w:space="0" w:color="auto"/>
                <w:right w:val="none" w:sz="0" w:space="0" w:color="auto"/>
              </w:divBdr>
            </w:div>
            <w:div w:id="332688053">
              <w:marLeft w:val="0"/>
              <w:marRight w:val="0"/>
              <w:marTop w:val="0"/>
              <w:marBottom w:val="0"/>
              <w:divBdr>
                <w:top w:val="none" w:sz="0" w:space="0" w:color="auto"/>
                <w:left w:val="none" w:sz="0" w:space="0" w:color="auto"/>
                <w:bottom w:val="none" w:sz="0" w:space="0" w:color="auto"/>
                <w:right w:val="none" w:sz="0" w:space="0" w:color="auto"/>
              </w:divBdr>
            </w:div>
            <w:div w:id="1549802798">
              <w:marLeft w:val="0"/>
              <w:marRight w:val="0"/>
              <w:marTop w:val="0"/>
              <w:marBottom w:val="0"/>
              <w:divBdr>
                <w:top w:val="none" w:sz="0" w:space="0" w:color="auto"/>
                <w:left w:val="none" w:sz="0" w:space="0" w:color="auto"/>
                <w:bottom w:val="none" w:sz="0" w:space="0" w:color="auto"/>
                <w:right w:val="none" w:sz="0" w:space="0" w:color="auto"/>
              </w:divBdr>
            </w:div>
            <w:div w:id="187376256">
              <w:marLeft w:val="0"/>
              <w:marRight w:val="0"/>
              <w:marTop w:val="0"/>
              <w:marBottom w:val="0"/>
              <w:divBdr>
                <w:top w:val="none" w:sz="0" w:space="0" w:color="auto"/>
                <w:left w:val="none" w:sz="0" w:space="0" w:color="auto"/>
                <w:bottom w:val="none" w:sz="0" w:space="0" w:color="auto"/>
                <w:right w:val="none" w:sz="0" w:space="0" w:color="auto"/>
              </w:divBdr>
            </w:div>
            <w:div w:id="192769183">
              <w:marLeft w:val="0"/>
              <w:marRight w:val="0"/>
              <w:marTop w:val="0"/>
              <w:marBottom w:val="0"/>
              <w:divBdr>
                <w:top w:val="none" w:sz="0" w:space="0" w:color="auto"/>
                <w:left w:val="none" w:sz="0" w:space="0" w:color="auto"/>
                <w:bottom w:val="none" w:sz="0" w:space="0" w:color="auto"/>
                <w:right w:val="none" w:sz="0" w:space="0" w:color="auto"/>
              </w:divBdr>
            </w:div>
            <w:div w:id="1009137367">
              <w:marLeft w:val="0"/>
              <w:marRight w:val="0"/>
              <w:marTop w:val="0"/>
              <w:marBottom w:val="0"/>
              <w:divBdr>
                <w:top w:val="none" w:sz="0" w:space="0" w:color="auto"/>
                <w:left w:val="none" w:sz="0" w:space="0" w:color="auto"/>
                <w:bottom w:val="none" w:sz="0" w:space="0" w:color="auto"/>
                <w:right w:val="none" w:sz="0" w:space="0" w:color="auto"/>
              </w:divBdr>
            </w:div>
            <w:div w:id="1767726787">
              <w:marLeft w:val="0"/>
              <w:marRight w:val="0"/>
              <w:marTop w:val="0"/>
              <w:marBottom w:val="0"/>
              <w:divBdr>
                <w:top w:val="none" w:sz="0" w:space="0" w:color="auto"/>
                <w:left w:val="none" w:sz="0" w:space="0" w:color="auto"/>
                <w:bottom w:val="none" w:sz="0" w:space="0" w:color="auto"/>
                <w:right w:val="none" w:sz="0" w:space="0" w:color="auto"/>
              </w:divBdr>
            </w:div>
            <w:div w:id="211112079">
              <w:marLeft w:val="0"/>
              <w:marRight w:val="0"/>
              <w:marTop w:val="0"/>
              <w:marBottom w:val="0"/>
              <w:divBdr>
                <w:top w:val="none" w:sz="0" w:space="0" w:color="auto"/>
                <w:left w:val="none" w:sz="0" w:space="0" w:color="auto"/>
                <w:bottom w:val="none" w:sz="0" w:space="0" w:color="auto"/>
                <w:right w:val="none" w:sz="0" w:space="0" w:color="auto"/>
              </w:divBdr>
            </w:div>
            <w:div w:id="328216513">
              <w:marLeft w:val="0"/>
              <w:marRight w:val="0"/>
              <w:marTop w:val="0"/>
              <w:marBottom w:val="0"/>
              <w:divBdr>
                <w:top w:val="none" w:sz="0" w:space="0" w:color="auto"/>
                <w:left w:val="none" w:sz="0" w:space="0" w:color="auto"/>
                <w:bottom w:val="none" w:sz="0" w:space="0" w:color="auto"/>
                <w:right w:val="none" w:sz="0" w:space="0" w:color="auto"/>
              </w:divBdr>
            </w:div>
            <w:div w:id="555432485">
              <w:marLeft w:val="0"/>
              <w:marRight w:val="0"/>
              <w:marTop w:val="0"/>
              <w:marBottom w:val="0"/>
              <w:divBdr>
                <w:top w:val="none" w:sz="0" w:space="0" w:color="auto"/>
                <w:left w:val="none" w:sz="0" w:space="0" w:color="auto"/>
                <w:bottom w:val="none" w:sz="0" w:space="0" w:color="auto"/>
                <w:right w:val="none" w:sz="0" w:space="0" w:color="auto"/>
              </w:divBdr>
            </w:div>
            <w:div w:id="1199705287">
              <w:marLeft w:val="0"/>
              <w:marRight w:val="0"/>
              <w:marTop w:val="0"/>
              <w:marBottom w:val="0"/>
              <w:divBdr>
                <w:top w:val="none" w:sz="0" w:space="0" w:color="auto"/>
                <w:left w:val="none" w:sz="0" w:space="0" w:color="auto"/>
                <w:bottom w:val="none" w:sz="0" w:space="0" w:color="auto"/>
                <w:right w:val="none" w:sz="0" w:space="0" w:color="auto"/>
              </w:divBdr>
            </w:div>
            <w:div w:id="943994090">
              <w:marLeft w:val="0"/>
              <w:marRight w:val="0"/>
              <w:marTop w:val="0"/>
              <w:marBottom w:val="0"/>
              <w:divBdr>
                <w:top w:val="none" w:sz="0" w:space="0" w:color="auto"/>
                <w:left w:val="none" w:sz="0" w:space="0" w:color="auto"/>
                <w:bottom w:val="none" w:sz="0" w:space="0" w:color="auto"/>
                <w:right w:val="none" w:sz="0" w:space="0" w:color="auto"/>
              </w:divBdr>
            </w:div>
            <w:div w:id="441456563">
              <w:marLeft w:val="0"/>
              <w:marRight w:val="0"/>
              <w:marTop w:val="0"/>
              <w:marBottom w:val="0"/>
              <w:divBdr>
                <w:top w:val="none" w:sz="0" w:space="0" w:color="auto"/>
                <w:left w:val="none" w:sz="0" w:space="0" w:color="auto"/>
                <w:bottom w:val="none" w:sz="0" w:space="0" w:color="auto"/>
                <w:right w:val="none" w:sz="0" w:space="0" w:color="auto"/>
              </w:divBdr>
            </w:div>
            <w:div w:id="832796674">
              <w:marLeft w:val="0"/>
              <w:marRight w:val="0"/>
              <w:marTop w:val="0"/>
              <w:marBottom w:val="0"/>
              <w:divBdr>
                <w:top w:val="none" w:sz="0" w:space="0" w:color="auto"/>
                <w:left w:val="none" w:sz="0" w:space="0" w:color="auto"/>
                <w:bottom w:val="none" w:sz="0" w:space="0" w:color="auto"/>
                <w:right w:val="none" w:sz="0" w:space="0" w:color="auto"/>
              </w:divBdr>
            </w:div>
            <w:div w:id="396975617">
              <w:marLeft w:val="0"/>
              <w:marRight w:val="0"/>
              <w:marTop w:val="0"/>
              <w:marBottom w:val="0"/>
              <w:divBdr>
                <w:top w:val="none" w:sz="0" w:space="0" w:color="auto"/>
                <w:left w:val="none" w:sz="0" w:space="0" w:color="auto"/>
                <w:bottom w:val="none" w:sz="0" w:space="0" w:color="auto"/>
                <w:right w:val="none" w:sz="0" w:space="0" w:color="auto"/>
              </w:divBdr>
            </w:div>
            <w:div w:id="2106993830">
              <w:marLeft w:val="0"/>
              <w:marRight w:val="0"/>
              <w:marTop w:val="0"/>
              <w:marBottom w:val="0"/>
              <w:divBdr>
                <w:top w:val="none" w:sz="0" w:space="0" w:color="auto"/>
                <w:left w:val="none" w:sz="0" w:space="0" w:color="auto"/>
                <w:bottom w:val="none" w:sz="0" w:space="0" w:color="auto"/>
                <w:right w:val="none" w:sz="0" w:space="0" w:color="auto"/>
              </w:divBdr>
            </w:div>
            <w:div w:id="1947150403">
              <w:marLeft w:val="0"/>
              <w:marRight w:val="0"/>
              <w:marTop w:val="0"/>
              <w:marBottom w:val="0"/>
              <w:divBdr>
                <w:top w:val="none" w:sz="0" w:space="0" w:color="auto"/>
                <w:left w:val="none" w:sz="0" w:space="0" w:color="auto"/>
                <w:bottom w:val="none" w:sz="0" w:space="0" w:color="auto"/>
                <w:right w:val="none" w:sz="0" w:space="0" w:color="auto"/>
              </w:divBdr>
            </w:div>
            <w:div w:id="905649929">
              <w:marLeft w:val="0"/>
              <w:marRight w:val="0"/>
              <w:marTop w:val="0"/>
              <w:marBottom w:val="0"/>
              <w:divBdr>
                <w:top w:val="none" w:sz="0" w:space="0" w:color="auto"/>
                <w:left w:val="none" w:sz="0" w:space="0" w:color="auto"/>
                <w:bottom w:val="none" w:sz="0" w:space="0" w:color="auto"/>
                <w:right w:val="none" w:sz="0" w:space="0" w:color="auto"/>
              </w:divBdr>
            </w:div>
            <w:div w:id="894900792">
              <w:marLeft w:val="0"/>
              <w:marRight w:val="0"/>
              <w:marTop w:val="0"/>
              <w:marBottom w:val="0"/>
              <w:divBdr>
                <w:top w:val="none" w:sz="0" w:space="0" w:color="auto"/>
                <w:left w:val="none" w:sz="0" w:space="0" w:color="auto"/>
                <w:bottom w:val="none" w:sz="0" w:space="0" w:color="auto"/>
                <w:right w:val="none" w:sz="0" w:space="0" w:color="auto"/>
              </w:divBdr>
            </w:div>
            <w:div w:id="1630625484">
              <w:marLeft w:val="0"/>
              <w:marRight w:val="0"/>
              <w:marTop w:val="0"/>
              <w:marBottom w:val="0"/>
              <w:divBdr>
                <w:top w:val="none" w:sz="0" w:space="0" w:color="auto"/>
                <w:left w:val="none" w:sz="0" w:space="0" w:color="auto"/>
                <w:bottom w:val="none" w:sz="0" w:space="0" w:color="auto"/>
                <w:right w:val="none" w:sz="0" w:space="0" w:color="auto"/>
              </w:divBdr>
            </w:div>
            <w:div w:id="1349678126">
              <w:marLeft w:val="0"/>
              <w:marRight w:val="0"/>
              <w:marTop w:val="0"/>
              <w:marBottom w:val="0"/>
              <w:divBdr>
                <w:top w:val="none" w:sz="0" w:space="0" w:color="auto"/>
                <w:left w:val="none" w:sz="0" w:space="0" w:color="auto"/>
                <w:bottom w:val="none" w:sz="0" w:space="0" w:color="auto"/>
                <w:right w:val="none" w:sz="0" w:space="0" w:color="auto"/>
              </w:divBdr>
            </w:div>
            <w:div w:id="987972741">
              <w:marLeft w:val="0"/>
              <w:marRight w:val="0"/>
              <w:marTop w:val="0"/>
              <w:marBottom w:val="0"/>
              <w:divBdr>
                <w:top w:val="none" w:sz="0" w:space="0" w:color="auto"/>
                <w:left w:val="none" w:sz="0" w:space="0" w:color="auto"/>
                <w:bottom w:val="none" w:sz="0" w:space="0" w:color="auto"/>
                <w:right w:val="none" w:sz="0" w:space="0" w:color="auto"/>
              </w:divBdr>
            </w:div>
            <w:div w:id="1264994820">
              <w:marLeft w:val="0"/>
              <w:marRight w:val="0"/>
              <w:marTop w:val="0"/>
              <w:marBottom w:val="0"/>
              <w:divBdr>
                <w:top w:val="none" w:sz="0" w:space="0" w:color="auto"/>
                <w:left w:val="none" w:sz="0" w:space="0" w:color="auto"/>
                <w:bottom w:val="none" w:sz="0" w:space="0" w:color="auto"/>
                <w:right w:val="none" w:sz="0" w:space="0" w:color="auto"/>
              </w:divBdr>
            </w:div>
            <w:div w:id="192303455">
              <w:marLeft w:val="0"/>
              <w:marRight w:val="0"/>
              <w:marTop w:val="0"/>
              <w:marBottom w:val="0"/>
              <w:divBdr>
                <w:top w:val="none" w:sz="0" w:space="0" w:color="auto"/>
                <w:left w:val="none" w:sz="0" w:space="0" w:color="auto"/>
                <w:bottom w:val="none" w:sz="0" w:space="0" w:color="auto"/>
                <w:right w:val="none" w:sz="0" w:space="0" w:color="auto"/>
              </w:divBdr>
            </w:div>
            <w:div w:id="1147863243">
              <w:marLeft w:val="0"/>
              <w:marRight w:val="0"/>
              <w:marTop w:val="0"/>
              <w:marBottom w:val="0"/>
              <w:divBdr>
                <w:top w:val="none" w:sz="0" w:space="0" w:color="auto"/>
                <w:left w:val="none" w:sz="0" w:space="0" w:color="auto"/>
                <w:bottom w:val="none" w:sz="0" w:space="0" w:color="auto"/>
                <w:right w:val="none" w:sz="0" w:space="0" w:color="auto"/>
              </w:divBdr>
            </w:div>
            <w:div w:id="2107573589">
              <w:marLeft w:val="0"/>
              <w:marRight w:val="0"/>
              <w:marTop w:val="0"/>
              <w:marBottom w:val="0"/>
              <w:divBdr>
                <w:top w:val="none" w:sz="0" w:space="0" w:color="auto"/>
                <w:left w:val="none" w:sz="0" w:space="0" w:color="auto"/>
                <w:bottom w:val="none" w:sz="0" w:space="0" w:color="auto"/>
                <w:right w:val="none" w:sz="0" w:space="0" w:color="auto"/>
              </w:divBdr>
            </w:div>
            <w:div w:id="559829914">
              <w:marLeft w:val="0"/>
              <w:marRight w:val="0"/>
              <w:marTop w:val="0"/>
              <w:marBottom w:val="0"/>
              <w:divBdr>
                <w:top w:val="none" w:sz="0" w:space="0" w:color="auto"/>
                <w:left w:val="none" w:sz="0" w:space="0" w:color="auto"/>
                <w:bottom w:val="none" w:sz="0" w:space="0" w:color="auto"/>
                <w:right w:val="none" w:sz="0" w:space="0" w:color="auto"/>
              </w:divBdr>
            </w:div>
            <w:div w:id="1254237720">
              <w:marLeft w:val="0"/>
              <w:marRight w:val="0"/>
              <w:marTop w:val="0"/>
              <w:marBottom w:val="0"/>
              <w:divBdr>
                <w:top w:val="none" w:sz="0" w:space="0" w:color="auto"/>
                <w:left w:val="none" w:sz="0" w:space="0" w:color="auto"/>
                <w:bottom w:val="none" w:sz="0" w:space="0" w:color="auto"/>
                <w:right w:val="none" w:sz="0" w:space="0" w:color="auto"/>
              </w:divBdr>
            </w:div>
            <w:div w:id="213780927">
              <w:marLeft w:val="0"/>
              <w:marRight w:val="0"/>
              <w:marTop w:val="0"/>
              <w:marBottom w:val="0"/>
              <w:divBdr>
                <w:top w:val="none" w:sz="0" w:space="0" w:color="auto"/>
                <w:left w:val="none" w:sz="0" w:space="0" w:color="auto"/>
                <w:bottom w:val="none" w:sz="0" w:space="0" w:color="auto"/>
                <w:right w:val="none" w:sz="0" w:space="0" w:color="auto"/>
              </w:divBdr>
            </w:div>
            <w:div w:id="777679121">
              <w:marLeft w:val="0"/>
              <w:marRight w:val="0"/>
              <w:marTop w:val="0"/>
              <w:marBottom w:val="0"/>
              <w:divBdr>
                <w:top w:val="none" w:sz="0" w:space="0" w:color="auto"/>
                <w:left w:val="none" w:sz="0" w:space="0" w:color="auto"/>
                <w:bottom w:val="none" w:sz="0" w:space="0" w:color="auto"/>
                <w:right w:val="none" w:sz="0" w:space="0" w:color="auto"/>
              </w:divBdr>
            </w:div>
            <w:div w:id="906955260">
              <w:marLeft w:val="0"/>
              <w:marRight w:val="0"/>
              <w:marTop w:val="0"/>
              <w:marBottom w:val="0"/>
              <w:divBdr>
                <w:top w:val="none" w:sz="0" w:space="0" w:color="auto"/>
                <w:left w:val="none" w:sz="0" w:space="0" w:color="auto"/>
                <w:bottom w:val="none" w:sz="0" w:space="0" w:color="auto"/>
                <w:right w:val="none" w:sz="0" w:space="0" w:color="auto"/>
              </w:divBdr>
            </w:div>
            <w:div w:id="490870064">
              <w:marLeft w:val="0"/>
              <w:marRight w:val="0"/>
              <w:marTop w:val="0"/>
              <w:marBottom w:val="0"/>
              <w:divBdr>
                <w:top w:val="none" w:sz="0" w:space="0" w:color="auto"/>
                <w:left w:val="none" w:sz="0" w:space="0" w:color="auto"/>
                <w:bottom w:val="none" w:sz="0" w:space="0" w:color="auto"/>
                <w:right w:val="none" w:sz="0" w:space="0" w:color="auto"/>
              </w:divBdr>
            </w:div>
            <w:div w:id="1795756161">
              <w:marLeft w:val="0"/>
              <w:marRight w:val="0"/>
              <w:marTop w:val="0"/>
              <w:marBottom w:val="0"/>
              <w:divBdr>
                <w:top w:val="none" w:sz="0" w:space="0" w:color="auto"/>
                <w:left w:val="none" w:sz="0" w:space="0" w:color="auto"/>
                <w:bottom w:val="none" w:sz="0" w:space="0" w:color="auto"/>
                <w:right w:val="none" w:sz="0" w:space="0" w:color="auto"/>
              </w:divBdr>
            </w:div>
            <w:div w:id="53191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96336">
      <w:bodyDiv w:val="1"/>
      <w:marLeft w:val="0"/>
      <w:marRight w:val="0"/>
      <w:marTop w:val="0"/>
      <w:marBottom w:val="0"/>
      <w:divBdr>
        <w:top w:val="none" w:sz="0" w:space="0" w:color="auto"/>
        <w:left w:val="none" w:sz="0" w:space="0" w:color="auto"/>
        <w:bottom w:val="none" w:sz="0" w:space="0" w:color="auto"/>
        <w:right w:val="none" w:sz="0" w:space="0" w:color="auto"/>
      </w:divBdr>
      <w:divsChild>
        <w:div w:id="1371033311">
          <w:marLeft w:val="0"/>
          <w:marRight w:val="0"/>
          <w:marTop w:val="240"/>
          <w:marBottom w:val="400"/>
          <w:divBdr>
            <w:top w:val="single" w:sz="6" w:space="31" w:color="CCCCCC"/>
            <w:left w:val="single" w:sz="6" w:space="31" w:color="CCCCCC"/>
            <w:bottom w:val="single" w:sz="12" w:space="31" w:color="BBBBBB"/>
            <w:right w:val="single" w:sz="12" w:space="31" w:color="BBBBBB"/>
          </w:divBdr>
          <w:divsChild>
            <w:div w:id="340133458">
              <w:marLeft w:val="0"/>
              <w:marRight w:val="0"/>
              <w:marTop w:val="0"/>
              <w:marBottom w:val="0"/>
              <w:divBdr>
                <w:top w:val="none" w:sz="0" w:space="0" w:color="auto"/>
                <w:left w:val="none" w:sz="0" w:space="0" w:color="auto"/>
                <w:bottom w:val="none" w:sz="0" w:space="0" w:color="auto"/>
                <w:right w:val="none" w:sz="0" w:space="0" w:color="auto"/>
              </w:divBdr>
            </w:div>
            <w:div w:id="176701208">
              <w:marLeft w:val="0"/>
              <w:marRight w:val="0"/>
              <w:marTop w:val="0"/>
              <w:marBottom w:val="0"/>
              <w:divBdr>
                <w:top w:val="none" w:sz="0" w:space="0" w:color="auto"/>
                <w:left w:val="none" w:sz="0" w:space="0" w:color="auto"/>
                <w:bottom w:val="none" w:sz="0" w:space="0" w:color="auto"/>
                <w:right w:val="none" w:sz="0" w:space="0" w:color="auto"/>
              </w:divBdr>
            </w:div>
            <w:div w:id="357242271">
              <w:marLeft w:val="0"/>
              <w:marRight w:val="0"/>
              <w:marTop w:val="0"/>
              <w:marBottom w:val="0"/>
              <w:divBdr>
                <w:top w:val="none" w:sz="0" w:space="0" w:color="auto"/>
                <w:left w:val="none" w:sz="0" w:space="0" w:color="auto"/>
                <w:bottom w:val="none" w:sz="0" w:space="0" w:color="auto"/>
                <w:right w:val="none" w:sz="0" w:space="0" w:color="auto"/>
              </w:divBdr>
            </w:div>
            <w:div w:id="355233307">
              <w:marLeft w:val="0"/>
              <w:marRight w:val="0"/>
              <w:marTop w:val="0"/>
              <w:marBottom w:val="0"/>
              <w:divBdr>
                <w:top w:val="none" w:sz="0" w:space="0" w:color="auto"/>
                <w:left w:val="none" w:sz="0" w:space="0" w:color="auto"/>
                <w:bottom w:val="none" w:sz="0" w:space="0" w:color="auto"/>
                <w:right w:val="none" w:sz="0" w:space="0" w:color="auto"/>
              </w:divBdr>
            </w:div>
            <w:div w:id="805509457">
              <w:marLeft w:val="0"/>
              <w:marRight w:val="0"/>
              <w:marTop w:val="0"/>
              <w:marBottom w:val="0"/>
              <w:divBdr>
                <w:top w:val="none" w:sz="0" w:space="0" w:color="auto"/>
                <w:left w:val="none" w:sz="0" w:space="0" w:color="auto"/>
                <w:bottom w:val="none" w:sz="0" w:space="0" w:color="auto"/>
                <w:right w:val="none" w:sz="0" w:space="0" w:color="auto"/>
              </w:divBdr>
            </w:div>
            <w:div w:id="1213930092">
              <w:marLeft w:val="0"/>
              <w:marRight w:val="0"/>
              <w:marTop w:val="0"/>
              <w:marBottom w:val="0"/>
              <w:divBdr>
                <w:top w:val="none" w:sz="0" w:space="0" w:color="auto"/>
                <w:left w:val="none" w:sz="0" w:space="0" w:color="auto"/>
                <w:bottom w:val="none" w:sz="0" w:space="0" w:color="auto"/>
                <w:right w:val="none" w:sz="0" w:space="0" w:color="auto"/>
              </w:divBdr>
            </w:div>
            <w:div w:id="878130776">
              <w:marLeft w:val="0"/>
              <w:marRight w:val="0"/>
              <w:marTop w:val="0"/>
              <w:marBottom w:val="0"/>
              <w:divBdr>
                <w:top w:val="none" w:sz="0" w:space="0" w:color="auto"/>
                <w:left w:val="none" w:sz="0" w:space="0" w:color="auto"/>
                <w:bottom w:val="none" w:sz="0" w:space="0" w:color="auto"/>
                <w:right w:val="none" w:sz="0" w:space="0" w:color="auto"/>
              </w:divBdr>
            </w:div>
            <w:div w:id="1508867159">
              <w:marLeft w:val="0"/>
              <w:marRight w:val="0"/>
              <w:marTop w:val="0"/>
              <w:marBottom w:val="0"/>
              <w:divBdr>
                <w:top w:val="none" w:sz="0" w:space="0" w:color="auto"/>
                <w:left w:val="none" w:sz="0" w:space="0" w:color="auto"/>
                <w:bottom w:val="none" w:sz="0" w:space="0" w:color="auto"/>
                <w:right w:val="none" w:sz="0" w:space="0" w:color="auto"/>
              </w:divBdr>
            </w:div>
            <w:div w:id="1367372372">
              <w:marLeft w:val="0"/>
              <w:marRight w:val="0"/>
              <w:marTop w:val="0"/>
              <w:marBottom w:val="0"/>
              <w:divBdr>
                <w:top w:val="none" w:sz="0" w:space="0" w:color="auto"/>
                <w:left w:val="none" w:sz="0" w:space="0" w:color="auto"/>
                <w:bottom w:val="none" w:sz="0" w:space="0" w:color="auto"/>
                <w:right w:val="none" w:sz="0" w:space="0" w:color="auto"/>
              </w:divBdr>
            </w:div>
            <w:div w:id="867791623">
              <w:marLeft w:val="0"/>
              <w:marRight w:val="0"/>
              <w:marTop w:val="0"/>
              <w:marBottom w:val="0"/>
              <w:divBdr>
                <w:top w:val="none" w:sz="0" w:space="0" w:color="auto"/>
                <w:left w:val="none" w:sz="0" w:space="0" w:color="auto"/>
                <w:bottom w:val="none" w:sz="0" w:space="0" w:color="auto"/>
                <w:right w:val="none" w:sz="0" w:space="0" w:color="auto"/>
              </w:divBdr>
            </w:div>
            <w:div w:id="103113409">
              <w:marLeft w:val="0"/>
              <w:marRight w:val="0"/>
              <w:marTop w:val="0"/>
              <w:marBottom w:val="0"/>
              <w:divBdr>
                <w:top w:val="none" w:sz="0" w:space="0" w:color="auto"/>
                <w:left w:val="none" w:sz="0" w:space="0" w:color="auto"/>
                <w:bottom w:val="none" w:sz="0" w:space="0" w:color="auto"/>
                <w:right w:val="none" w:sz="0" w:space="0" w:color="auto"/>
              </w:divBdr>
            </w:div>
            <w:div w:id="602110035">
              <w:marLeft w:val="0"/>
              <w:marRight w:val="0"/>
              <w:marTop w:val="0"/>
              <w:marBottom w:val="0"/>
              <w:divBdr>
                <w:top w:val="none" w:sz="0" w:space="0" w:color="auto"/>
                <w:left w:val="none" w:sz="0" w:space="0" w:color="auto"/>
                <w:bottom w:val="none" w:sz="0" w:space="0" w:color="auto"/>
                <w:right w:val="none" w:sz="0" w:space="0" w:color="auto"/>
              </w:divBdr>
            </w:div>
            <w:div w:id="1039815815">
              <w:marLeft w:val="0"/>
              <w:marRight w:val="0"/>
              <w:marTop w:val="0"/>
              <w:marBottom w:val="0"/>
              <w:divBdr>
                <w:top w:val="none" w:sz="0" w:space="0" w:color="auto"/>
                <w:left w:val="none" w:sz="0" w:space="0" w:color="auto"/>
                <w:bottom w:val="none" w:sz="0" w:space="0" w:color="auto"/>
                <w:right w:val="none" w:sz="0" w:space="0" w:color="auto"/>
              </w:divBdr>
            </w:div>
            <w:div w:id="1422484731">
              <w:marLeft w:val="0"/>
              <w:marRight w:val="0"/>
              <w:marTop w:val="0"/>
              <w:marBottom w:val="0"/>
              <w:divBdr>
                <w:top w:val="none" w:sz="0" w:space="0" w:color="auto"/>
                <w:left w:val="none" w:sz="0" w:space="0" w:color="auto"/>
                <w:bottom w:val="none" w:sz="0" w:space="0" w:color="auto"/>
                <w:right w:val="none" w:sz="0" w:space="0" w:color="auto"/>
              </w:divBdr>
            </w:div>
            <w:div w:id="600920210">
              <w:marLeft w:val="0"/>
              <w:marRight w:val="0"/>
              <w:marTop w:val="0"/>
              <w:marBottom w:val="0"/>
              <w:divBdr>
                <w:top w:val="none" w:sz="0" w:space="0" w:color="auto"/>
                <w:left w:val="none" w:sz="0" w:space="0" w:color="auto"/>
                <w:bottom w:val="none" w:sz="0" w:space="0" w:color="auto"/>
                <w:right w:val="none" w:sz="0" w:space="0" w:color="auto"/>
              </w:divBdr>
            </w:div>
            <w:div w:id="2123644692">
              <w:marLeft w:val="0"/>
              <w:marRight w:val="0"/>
              <w:marTop w:val="0"/>
              <w:marBottom w:val="0"/>
              <w:divBdr>
                <w:top w:val="none" w:sz="0" w:space="0" w:color="auto"/>
                <w:left w:val="none" w:sz="0" w:space="0" w:color="auto"/>
                <w:bottom w:val="none" w:sz="0" w:space="0" w:color="auto"/>
                <w:right w:val="none" w:sz="0" w:space="0" w:color="auto"/>
              </w:divBdr>
            </w:div>
            <w:div w:id="137958770">
              <w:marLeft w:val="0"/>
              <w:marRight w:val="0"/>
              <w:marTop w:val="0"/>
              <w:marBottom w:val="0"/>
              <w:divBdr>
                <w:top w:val="none" w:sz="0" w:space="0" w:color="auto"/>
                <w:left w:val="none" w:sz="0" w:space="0" w:color="auto"/>
                <w:bottom w:val="none" w:sz="0" w:space="0" w:color="auto"/>
                <w:right w:val="none" w:sz="0" w:space="0" w:color="auto"/>
              </w:divBdr>
            </w:div>
            <w:div w:id="1069494688">
              <w:marLeft w:val="0"/>
              <w:marRight w:val="0"/>
              <w:marTop w:val="0"/>
              <w:marBottom w:val="0"/>
              <w:divBdr>
                <w:top w:val="none" w:sz="0" w:space="0" w:color="auto"/>
                <w:left w:val="none" w:sz="0" w:space="0" w:color="auto"/>
                <w:bottom w:val="none" w:sz="0" w:space="0" w:color="auto"/>
                <w:right w:val="none" w:sz="0" w:space="0" w:color="auto"/>
              </w:divBdr>
            </w:div>
            <w:div w:id="1530802733">
              <w:marLeft w:val="0"/>
              <w:marRight w:val="0"/>
              <w:marTop w:val="0"/>
              <w:marBottom w:val="0"/>
              <w:divBdr>
                <w:top w:val="none" w:sz="0" w:space="0" w:color="auto"/>
                <w:left w:val="none" w:sz="0" w:space="0" w:color="auto"/>
                <w:bottom w:val="none" w:sz="0" w:space="0" w:color="auto"/>
                <w:right w:val="none" w:sz="0" w:space="0" w:color="auto"/>
              </w:divBdr>
            </w:div>
            <w:div w:id="206992084">
              <w:marLeft w:val="0"/>
              <w:marRight w:val="0"/>
              <w:marTop w:val="0"/>
              <w:marBottom w:val="0"/>
              <w:divBdr>
                <w:top w:val="none" w:sz="0" w:space="0" w:color="auto"/>
                <w:left w:val="none" w:sz="0" w:space="0" w:color="auto"/>
                <w:bottom w:val="none" w:sz="0" w:space="0" w:color="auto"/>
                <w:right w:val="none" w:sz="0" w:space="0" w:color="auto"/>
              </w:divBdr>
            </w:div>
            <w:div w:id="1198660913">
              <w:marLeft w:val="0"/>
              <w:marRight w:val="0"/>
              <w:marTop w:val="0"/>
              <w:marBottom w:val="0"/>
              <w:divBdr>
                <w:top w:val="none" w:sz="0" w:space="0" w:color="auto"/>
                <w:left w:val="none" w:sz="0" w:space="0" w:color="auto"/>
                <w:bottom w:val="none" w:sz="0" w:space="0" w:color="auto"/>
                <w:right w:val="none" w:sz="0" w:space="0" w:color="auto"/>
              </w:divBdr>
            </w:div>
            <w:div w:id="1748764488">
              <w:marLeft w:val="0"/>
              <w:marRight w:val="0"/>
              <w:marTop w:val="0"/>
              <w:marBottom w:val="0"/>
              <w:divBdr>
                <w:top w:val="none" w:sz="0" w:space="0" w:color="auto"/>
                <w:left w:val="none" w:sz="0" w:space="0" w:color="auto"/>
                <w:bottom w:val="none" w:sz="0" w:space="0" w:color="auto"/>
                <w:right w:val="none" w:sz="0" w:space="0" w:color="auto"/>
              </w:divBdr>
            </w:div>
            <w:div w:id="1372269058">
              <w:marLeft w:val="0"/>
              <w:marRight w:val="0"/>
              <w:marTop w:val="0"/>
              <w:marBottom w:val="0"/>
              <w:divBdr>
                <w:top w:val="none" w:sz="0" w:space="0" w:color="auto"/>
                <w:left w:val="none" w:sz="0" w:space="0" w:color="auto"/>
                <w:bottom w:val="none" w:sz="0" w:space="0" w:color="auto"/>
                <w:right w:val="none" w:sz="0" w:space="0" w:color="auto"/>
              </w:divBdr>
            </w:div>
            <w:div w:id="635526577">
              <w:marLeft w:val="0"/>
              <w:marRight w:val="0"/>
              <w:marTop w:val="0"/>
              <w:marBottom w:val="0"/>
              <w:divBdr>
                <w:top w:val="none" w:sz="0" w:space="0" w:color="auto"/>
                <w:left w:val="none" w:sz="0" w:space="0" w:color="auto"/>
                <w:bottom w:val="none" w:sz="0" w:space="0" w:color="auto"/>
                <w:right w:val="none" w:sz="0" w:space="0" w:color="auto"/>
              </w:divBdr>
            </w:div>
            <w:div w:id="1697854582">
              <w:marLeft w:val="0"/>
              <w:marRight w:val="0"/>
              <w:marTop w:val="0"/>
              <w:marBottom w:val="0"/>
              <w:divBdr>
                <w:top w:val="none" w:sz="0" w:space="0" w:color="auto"/>
                <w:left w:val="none" w:sz="0" w:space="0" w:color="auto"/>
                <w:bottom w:val="none" w:sz="0" w:space="0" w:color="auto"/>
                <w:right w:val="none" w:sz="0" w:space="0" w:color="auto"/>
              </w:divBdr>
            </w:div>
            <w:div w:id="623385172">
              <w:marLeft w:val="0"/>
              <w:marRight w:val="0"/>
              <w:marTop w:val="0"/>
              <w:marBottom w:val="0"/>
              <w:divBdr>
                <w:top w:val="none" w:sz="0" w:space="0" w:color="auto"/>
                <w:left w:val="none" w:sz="0" w:space="0" w:color="auto"/>
                <w:bottom w:val="none" w:sz="0" w:space="0" w:color="auto"/>
                <w:right w:val="none" w:sz="0" w:space="0" w:color="auto"/>
              </w:divBdr>
            </w:div>
            <w:div w:id="395209310">
              <w:marLeft w:val="0"/>
              <w:marRight w:val="0"/>
              <w:marTop w:val="0"/>
              <w:marBottom w:val="0"/>
              <w:divBdr>
                <w:top w:val="none" w:sz="0" w:space="0" w:color="auto"/>
                <w:left w:val="none" w:sz="0" w:space="0" w:color="auto"/>
                <w:bottom w:val="none" w:sz="0" w:space="0" w:color="auto"/>
                <w:right w:val="none" w:sz="0" w:space="0" w:color="auto"/>
              </w:divBdr>
            </w:div>
            <w:div w:id="962542357">
              <w:marLeft w:val="0"/>
              <w:marRight w:val="0"/>
              <w:marTop w:val="0"/>
              <w:marBottom w:val="0"/>
              <w:divBdr>
                <w:top w:val="none" w:sz="0" w:space="0" w:color="auto"/>
                <w:left w:val="none" w:sz="0" w:space="0" w:color="auto"/>
                <w:bottom w:val="none" w:sz="0" w:space="0" w:color="auto"/>
                <w:right w:val="none" w:sz="0" w:space="0" w:color="auto"/>
              </w:divBdr>
            </w:div>
            <w:div w:id="1007293412">
              <w:marLeft w:val="0"/>
              <w:marRight w:val="0"/>
              <w:marTop w:val="0"/>
              <w:marBottom w:val="0"/>
              <w:divBdr>
                <w:top w:val="none" w:sz="0" w:space="0" w:color="auto"/>
                <w:left w:val="none" w:sz="0" w:space="0" w:color="auto"/>
                <w:bottom w:val="none" w:sz="0" w:space="0" w:color="auto"/>
                <w:right w:val="none" w:sz="0" w:space="0" w:color="auto"/>
              </w:divBdr>
            </w:div>
            <w:div w:id="941185999">
              <w:marLeft w:val="0"/>
              <w:marRight w:val="0"/>
              <w:marTop w:val="0"/>
              <w:marBottom w:val="0"/>
              <w:divBdr>
                <w:top w:val="none" w:sz="0" w:space="0" w:color="auto"/>
                <w:left w:val="none" w:sz="0" w:space="0" w:color="auto"/>
                <w:bottom w:val="none" w:sz="0" w:space="0" w:color="auto"/>
                <w:right w:val="none" w:sz="0" w:space="0" w:color="auto"/>
              </w:divBdr>
            </w:div>
            <w:div w:id="904876495">
              <w:marLeft w:val="0"/>
              <w:marRight w:val="0"/>
              <w:marTop w:val="0"/>
              <w:marBottom w:val="0"/>
              <w:divBdr>
                <w:top w:val="none" w:sz="0" w:space="0" w:color="auto"/>
                <w:left w:val="none" w:sz="0" w:space="0" w:color="auto"/>
                <w:bottom w:val="none" w:sz="0" w:space="0" w:color="auto"/>
                <w:right w:val="none" w:sz="0" w:space="0" w:color="auto"/>
              </w:divBdr>
            </w:div>
            <w:div w:id="558979619">
              <w:marLeft w:val="0"/>
              <w:marRight w:val="0"/>
              <w:marTop w:val="0"/>
              <w:marBottom w:val="0"/>
              <w:divBdr>
                <w:top w:val="none" w:sz="0" w:space="0" w:color="auto"/>
                <w:left w:val="none" w:sz="0" w:space="0" w:color="auto"/>
                <w:bottom w:val="none" w:sz="0" w:space="0" w:color="auto"/>
                <w:right w:val="none" w:sz="0" w:space="0" w:color="auto"/>
              </w:divBdr>
            </w:div>
            <w:div w:id="387536717">
              <w:marLeft w:val="0"/>
              <w:marRight w:val="0"/>
              <w:marTop w:val="0"/>
              <w:marBottom w:val="0"/>
              <w:divBdr>
                <w:top w:val="none" w:sz="0" w:space="0" w:color="auto"/>
                <w:left w:val="none" w:sz="0" w:space="0" w:color="auto"/>
                <w:bottom w:val="none" w:sz="0" w:space="0" w:color="auto"/>
                <w:right w:val="none" w:sz="0" w:space="0" w:color="auto"/>
              </w:divBdr>
            </w:div>
            <w:div w:id="121130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057777">
      <w:bodyDiv w:val="1"/>
      <w:marLeft w:val="0"/>
      <w:marRight w:val="0"/>
      <w:marTop w:val="0"/>
      <w:marBottom w:val="0"/>
      <w:divBdr>
        <w:top w:val="none" w:sz="0" w:space="0" w:color="auto"/>
        <w:left w:val="none" w:sz="0" w:space="0" w:color="auto"/>
        <w:bottom w:val="none" w:sz="0" w:space="0" w:color="auto"/>
        <w:right w:val="none" w:sz="0" w:space="0" w:color="auto"/>
      </w:divBdr>
      <w:divsChild>
        <w:div w:id="112442179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diagramColors" Target="diagrams/colors1.xml"/><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diagramData" Target="diagrams/data2.xml"/><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diagramQuickStyle" Target="diagrams/quickStyle1.xml"/><Relationship Id="rId33" Type="http://schemas.openxmlformats.org/officeDocument/2006/relationships/image" Target="media/image19.jpeg"/><Relationship Id="rId38" Type="http://schemas.microsoft.com/office/2007/relationships/diagramDrawing" Target="diagrams/drawing2.xml"/><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29" Type="http://schemas.openxmlformats.org/officeDocument/2006/relationships/image" Target="media/image15.jpe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diagramLayout" Target="diagrams/layout1.xml"/><Relationship Id="rId32" Type="http://schemas.openxmlformats.org/officeDocument/2006/relationships/image" Target="media/image18.jpeg"/><Relationship Id="rId37" Type="http://schemas.openxmlformats.org/officeDocument/2006/relationships/diagramColors" Target="diagrams/colors2.xml"/><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diagramData" Target="diagrams/data1.xml"/><Relationship Id="rId28" Type="http://schemas.openxmlformats.org/officeDocument/2006/relationships/image" Target="media/image14.gif"/><Relationship Id="rId36" Type="http://schemas.openxmlformats.org/officeDocument/2006/relationships/diagramQuickStyle" Target="diagrams/quickStyle2.xml"/><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eader" Target="header1.xml"/><Relationship Id="rId31" Type="http://schemas.openxmlformats.org/officeDocument/2006/relationships/image" Target="media/image17.jpeg"/><Relationship Id="rId44" Type="http://schemas.openxmlformats.org/officeDocument/2006/relationships/image" Target="media/image25.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microsoft.com/office/2007/relationships/diagramDrawing" Target="diagrams/drawing1.xml"/><Relationship Id="rId30" Type="http://schemas.openxmlformats.org/officeDocument/2006/relationships/image" Target="media/image16.jpeg"/><Relationship Id="rId35" Type="http://schemas.openxmlformats.org/officeDocument/2006/relationships/diagramLayout" Target="diagrams/layout2.xml"/><Relationship Id="rId43" Type="http://schemas.openxmlformats.org/officeDocument/2006/relationships/image" Target="media/image24.gif"/><Relationship Id="rId48" Type="http://schemas.openxmlformats.org/officeDocument/2006/relationships/image" Target="media/image29.png"/><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1.w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2B3ACCC-0DC9-44E9-AAEC-C0973C2FD0D4}"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1A97118E-0CA5-4D92-B5E9-544CD036A0B5}">
      <dgm:prSet phldrT="[Text]"/>
      <dgm:spPr/>
      <dgm:t>
        <a:bodyPr/>
        <a:lstStyle/>
        <a:p>
          <a:r>
            <a:rPr lang="en-US"/>
            <a:t>Consejo Directivo</a:t>
          </a:r>
        </a:p>
      </dgm:t>
    </dgm:pt>
    <dgm:pt modelId="{27B32BE1-8E76-444B-A83B-0E1DB9718DEC}" type="parTrans" cxnId="{E6F5EE41-407B-491D-BABF-05F0E21C0354}">
      <dgm:prSet/>
      <dgm:spPr/>
      <dgm:t>
        <a:bodyPr/>
        <a:lstStyle/>
        <a:p>
          <a:endParaRPr lang="en-US"/>
        </a:p>
      </dgm:t>
    </dgm:pt>
    <dgm:pt modelId="{BF1A7F3B-9CE3-44CA-99B1-BB09E651F1B6}" type="sibTrans" cxnId="{E6F5EE41-407B-491D-BABF-05F0E21C0354}">
      <dgm:prSet/>
      <dgm:spPr/>
      <dgm:t>
        <a:bodyPr/>
        <a:lstStyle/>
        <a:p>
          <a:endParaRPr lang="en-US"/>
        </a:p>
      </dgm:t>
    </dgm:pt>
    <dgm:pt modelId="{8A3EAC12-72A6-4BB2-94D9-509E9628E7E8}">
      <dgm:prSet phldrT="[Text]"/>
      <dgm:spPr/>
      <dgm:t>
        <a:bodyPr/>
        <a:lstStyle/>
        <a:p>
          <a:r>
            <a:rPr lang="en-US"/>
            <a:t>Director Administrativo</a:t>
          </a:r>
        </a:p>
      </dgm:t>
    </dgm:pt>
    <dgm:pt modelId="{2F1B338F-33F7-4DD5-AD3A-1AF99DA14D45}" type="parTrans" cxnId="{A8ADEE16-E607-4286-9CC1-42C3ED641DDE}">
      <dgm:prSet/>
      <dgm:spPr/>
      <dgm:t>
        <a:bodyPr/>
        <a:lstStyle/>
        <a:p>
          <a:endParaRPr lang="en-US"/>
        </a:p>
      </dgm:t>
    </dgm:pt>
    <dgm:pt modelId="{C4DAFA35-87EF-4A8E-8096-ECF7BF39DD9B}" type="sibTrans" cxnId="{A8ADEE16-E607-4286-9CC1-42C3ED641DDE}">
      <dgm:prSet/>
      <dgm:spPr/>
      <dgm:t>
        <a:bodyPr/>
        <a:lstStyle/>
        <a:p>
          <a:endParaRPr lang="en-US"/>
        </a:p>
      </dgm:t>
    </dgm:pt>
    <dgm:pt modelId="{00C57B21-91DD-4F8A-983C-EC87416162BE}">
      <dgm:prSet phldrT="[Text]"/>
      <dgm:spPr/>
      <dgm:t>
        <a:bodyPr/>
        <a:lstStyle/>
        <a:p>
          <a:r>
            <a:rPr lang="en-US"/>
            <a:t>Director Médico</a:t>
          </a:r>
        </a:p>
      </dgm:t>
    </dgm:pt>
    <dgm:pt modelId="{2199EEE4-F9B6-47B2-80C0-BF8D84774C7F}" type="parTrans" cxnId="{E9E85FAF-12D0-4825-B217-5322F2119418}">
      <dgm:prSet/>
      <dgm:spPr/>
      <dgm:t>
        <a:bodyPr/>
        <a:lstStyle/>
        <a:p>
          <a:endParaRPr lang="en-US"/>
        </a:p>
      </dgm:t>
    </dgm:pt>
    <dgm:pt modelId="{8D36CDBC-6771-4799-A2F5-A8E35D5D936E}" type="sibTrans" cxnId="{E9E85FAF-12D0-4825-B217-5322F2119418}">
      <dgm:prSet/>
      <dgm:spPr/>
      <dgm:t>
        <a:bodyPr/>
        <a:lstStyle/>
        <a:p>
          <a:endParaRPr lang="en-US"/>
        </a:p>
      </dgm:t>
    </dgm:pt>
    <dgm:pt modelId="{9D76AACC-A2C9-4D9F-AA63-F767783582A4}" type="asst">
      <dgm:prSet/>
      <dgm:spPr/>
      <dgm:t>
        <a:bodyPr/>
        <a:lstStyle/>
        <a:p>
          <a:r>
            <a:rPr lang="en-US"/>
            <a:t>Contador Externo</a:t>
          </a:r>
        </a:p>
      </dgm:t>
    </dgm:pt>
    <dgm:pt modelId="{87E2236A-C21A-487D-AC23-BA4D14D70A4A}" type="parTrans" cxnId="{6E1EAF1A-93AB-4178-A584-B72D338EFA88}">
      <dgm:prSet/>
      <dgm:spPr/>
      <dgm:t>
        <a:bodyPr/>
        <a:lstStyle/>
        <a:p>
          <a:endParaRPr lang="en-US"/>
        </a:p>
      </dgm:t>
    </dgm:pt>
    <dgm:pt modelId="{EA2E0DA6-CE94-4DA8-A30E-6B5214B1DD67}" type="sibTrans" cxnId="{6E1EAF1A-93AB-4178-A584-B72D338EFA88}">
      <dgm:prSet/>
      <dgm:spPr/>
      <dgm:t>
        <a:bodyPr/>
        <a:lstStyle/>
        <a:p>
          <a:endParaRPr lang="en-US"/>
        </a:p>
      </dgm:t>
    </dgm:pt>
    <dgm:pt modelId="{6811EB54-BC0A-4996-8DEF-FAE6CE45FEF3}">
      <dgm:prSet/>
      <dgm:spPr/>
      <dgm:t>
        <a:bodyPr/>
        <a:lstStyle/>
        <a:p>
          <a:r>
            <a:rPr lang="en-US"/>
            <a:t>Secretaria</a:t>
          </a:r>
        </a:p>
      </dgm:t>
    </dgm:pt>
    <dgm:pt modelId="{74446953-79B4-418B-8C88-CCA7F94EDAC7}" type="parTrans" cxnId="{D71C990A-ED20-49BB-AD88-F4B43FB7880C}">
      <dgm:prSet/>
      <dgm:spPr/>
      <dgm:t>
        <a:bodyPr/>
        <a:lstStyle/>
        <a:p>
          <a:endParaRPr lang="en-US"/>
        </a:p>
      </dgm:t>
    </dgm:pt>
    <dgm:pt modelId="{9929F027-8FC2-456C-990C-074673BE202C}" type="sibTrans" cxnId="{D71C990A-ED20-49BB-AD88-F4B43FB7880C}">
      <dgm:prSet/>
      <dgm:spPr/>
      <dgm:t>
        <a:bodyPr/>
        <a:lstStyle/>
        <a:p>
          <a:endParaRPr lang="en-US"/>
        </a:p>
      </dgm:t>
    </dgm:pt>
    <dgm:pt modelId="{46BD6BD7-5468-47F7-876C-D713907EB08F}">
      <dgm:prSet/>
      <dgm:spPr/>
      <dgm:t>
        <a:bodyPr/>
        <a:lstStyle/>
        <a:p>
          <a:r>
            <a:rPr lang="en-US"/>
            <a:t>Mantenimiento Y Limpieza</a:t>
          </a:r>
        </a:p>
      </dgm:t>
    </dgm:pt>
    <dgm:pt modelId="{679B5F7A-4C4A-42F4-8D71-A10C0981A736}" type="parTrans" cxnId="{BF3F4064-AEA2-4718-9D79-14EF8149A152}">
      <dgm:prSet/>
      <dgm:spPr/>
      <dgm:t>
        <a:bodyPr/>
        <a:lstStyle/>
        <a:p>
          <a:endParaRPr lang="en-US"/>
        </a:p>
      </dgm:t>
    </dgm:pt>
    <dgm:pt modelId="{CD6E5CF5-3C11-4E54-9111-885D04C10A96}" type="sibTrans" cxnId="{BF3F4064-AEA2-4718-9D79-14EF8149A152}">
      <dgm:prSet/>
      <dgm:spPr/>
      <dgm:t>
        <a:bodyPr/>
        <a:lstStyle/>
        <a:p>
          <a:endParaRPr lang="en-US"/>
        </a:p>
      </dgm:t>
    </dgm:pt>
    <dgm:pt modelId="{02199CD9-7FFE-44AF-B01E-8A60D461B6A1}">
      <dgm:prSet/>
      <dgm:spPr/>
      <dgm:t>
        <a:bodyPr/>
        <a:lstStyle/>
        <a:p>
          <a:r>
            <a:rPr lang="en-US"/>
            <a:t>Empleada Administrativa</a:t>
          </a:r>
        </a:p>
      </dgm:t>
    </dgm:pt>
    <dgm:pt modelId="{76516C70-9FFE-4FA3-B255-3464C69BFF85}" type="parTrans" cxnId="{F9369FFB-869A-459B-840F-F6865BE8C5EB}">
      <dgm:prSet/>
      <dgm:spPr/>
      <dgm:t>
        <a:bodyPr/>
        <a:lstStyle/>
        <a:p>
          <a:endParaRPr lang="en-US"/>
        </a:p>
      </dgm:t>
    </dgm:pt>
    <dgm:pt modelId="{1778DFAB-AD9A-4D05-807E-CDE0D3AE996F}" type="sibTrans" cxnId="{F9369FFB-869A-459B-840F-F6865BE8C5EB}">
      <dgm:prSet/>
      <dgm:spPr/>
      <dgm:t>
        <a:bodyPr/>
        <a:lstStyle/>
        <a:p>
          <a:endParaRPr lang="en-US"/>
        </a:p>
      </dgm:t>
    </dgm:pt>
    <dgm:pt modelId="{B3537519-4B6F-4E00-A784-A0DBD42B7A19}" type="asst">
      <dgm:prSet/>
      <dgm:spPr/>
      <dgm:t>
        <a:bodyPr/>
        <a:lstStyle/>
        <a:p>
          <a:r>
            <a:rPr lang="en-US"/>
            <a:t>Médicos Especialistas</a:t>
          </a:r>
        </a:p>
      </dgm:t>
    </dgm:pt>
    <dgm:pt modelId="{5F562013-4F23-4A0B-95FE-EB55126A4F20}" type="parTrans" cxnId="{F3822F41-293C-47EF-BBAA-3AFD21649237}">
      <dgm:prSet/>
      <dgm:spPr/>
      <dgm:t>
        <a:bodyPr/>
        <a:lstStyle/>
        <a:p>
          <a:endParaRPr lang="en-US"/>
        </a:p>
      </dgm:t>
    </dgm:pt>
    <dgm:pt modelId="{0153AE15-90B9-4CD0-8792-15B017CCAA19}" type="sibTrans" cxnId="{F3822F41-293C-47EF-BBAA-3AFD21649237}">
      <dgm:prSet/>
      <dgm:spPr/>
      <dgm:t>
        <a:bodyPr/>
        <a:lstStyle/>
        <a:p>
          <a:endParaRPr lang="en-US"/>
        </a:p>
      </dgm:t>
    </dgm:pt>
    <dgm:pt modelId="{052606C4-A1E6-47F0-B457-ADB412D3B725}" type="asst">
      <dgm:prSet/>
      <dgm:spPr/>
      <dgm:t>
        <a:bodyPr/>
        <a:lstStyle/>
        <a:p>
          <a:r>
            <a:rPr lang="en-US"/>
            <a:t>Otros Profesionales De La Salud</a:t>
          </a:r>
        </a:p>
      </dgm:t>
    </dgm:pt>
    <dgm:pt modelId="{9AA898D7-E507-466C-B926-0247D332025F}" type="parTrans" cxnId="{03A4B0E4-7810-401E-A4D1-314BBDC03941}">
      <dgm:prSet/>
      <dgm:spPr/>
      <dgm:t>
        <a:bodyPr/>
        <a:lstStyle/>
        <a:p>
          <a:endParaRPr lang="en-US"/>
        </a:p>
      </dgm:t>
    </dgm:pt>
    <dgm:pt modelId="{97AD89BB-97C8-47BD-83B5-18EA61F4D515}" type="sibTrans" cxnId="{03A4B0E4-7810-401E-A4D1-314BBDC03941}">
      <dgm:prSet/>
      <dgm:spPr/>
      <dgm:t>
        <a:bodyPr/>
        <a:lstStyle/>
        <a:p>
          <a:endParaRPr lang="en-US"/>
        </a:p>
      </dgm:t>
    </dgm:pt>
    <dgm:pt modelId="{6E5A9C5A-B7E0-4C6D-B9BA-E88B52C42869}" type="pres">
      <dgm:prSet presAssocID="{B2B3ACCC-0DC9-44E9-AAEC-C0973C2FD0D4}" presName="hierChild1" presStyleCnt="0">
        <dgm:presLayoutVars>
          <dgm:chPref val="1"/>
          <dgm:dir/>
          <dgm:animOne val="branch"/>
          <dgm:animLvl val="lvl"/>
          <dgm:resizeHandles/>
        </dgm:presLayoutVars>
      </dgm:prSet>
      <dgm:spPr/>
      <dgm:t>
        <a:bodyPr/>
        <a:lstStyle/>
        <a:p>
          <a:endParaRPr lang="en-US"/>
        </a:p>
      </dgm:t>
    </dgm:pt>
    <dgm:pt modelId="{EE265DB4-CC8D-4D6D-AD7B-4EF338E1CA9C}" type="pres">
      <dgm:prSet presAssocID="{1A97118E-0CA5-4D92-B5E9-544CD036A0B5}" presName="hierRoot1" presStyleCnt="0"/>
      <dgm:spPr/>
    </dgm:pt>
    <dgm:pt modelId="{2E2F30CA-CA6D-4A76-90CF-13022D54BE44}" type="pres">
      <dgm:prSet presAssocID="{1A97118E-0CA5-4D92-B5E9-544CD036A0B5}" presName="composite" presStyleCnt="0"/>
      <dgm:spPr/>
    </dgm:pt>
    <dgm:pt modelId="{ECEF8A68-4D84-4E25-94D2-E88730756120}" type="pres">
      <dgm:prSet presAssocID="{1A97118E-0CA5-4D92-B5E9-544CD036A0B5}" presName="background" presStyleLbl="node0" presStyleIdx="0" presStyleCnt="1"/>
      <dgm:spPr/>
    </dgm:pt>
    <dgm:pt modelId="{A66ED273-4AE6-4C62-8226-06D4C4F34690}" type="pres">
      <dgm:prSet presAssocID="{1A97118E-0CA5-4D92-B5E9-544CD036A0B5}" presName="text" presStyleLbl="fgAcc0" presStyleIdx="0" presStyleCnt="1">
        <dgm:presLayoutVars>
          <dgm:chPref val="3"/>
        </dgm:presLayoutVars>
      </dgm:prSet>
      <dgm:spPr/>
      <dgm:t>
        <a:bodyPr/>
        <a:lstStyle/>
        <a:p>
          <a:endParaRPr lang="en-US"/>
        </a:p>
      </dgm:t>
    </dgm:pt>
    <dgm:pt modelId="{CBE996C4-3F38-4CB3-9C8E-498E42C633E3}" type="pres">
      <dgm:prSet presAssocID="{1A97118E-0CA5-4D92-B5E9-544CD036A0B5}" presName="hierChild2" presStyleCnt="0"/>
      <dgm:spPr/>
    </dgm:pt>
    <dgm:pt modelId="{264F7A16-6B27-4CE3-92FE-9AEC45EA06A8}" type="pres">
      <dgm:prSet presAssocID="{2F1B338F-33F7-4DD5-AD3A-1AF99DA14D45}" presName="Name10" presStyleLbl="parChTrans1D2" presStyleIdx="0" presStyleCnt="2"/>
      <dgm:spPr/>
      <dgm:t>
        <a:bodyPr/>
        <a:lstStyle/>
        <a:p>
          <a:endParaRPr lang="en-US"/>
        </a:p>
      </dgm:t>
    </dgm:pt>
    <dgm:pt modelId="{D8FC49E9-87D1-46A8-91E6-7221BA364C36}" type="pres">
      <dgm:prSet presAssocID="{8A3EAC12-72A6-4BB2-94D9-509E9628E7E8}" presName="hierRoot2" presStyleCnt="0"/>
      <dgm:spPr/>
    </dgm:pt>
    <dgm:pt modelId="{006EB926-12CB-4A50-B115-FF8386345147}" type="pres">
      <dgm:prSet presAssocID="{8A3EAC12-72A6-4BB2-94D9-509E9628E7E8}" presName="composite2" presStyleCnt="0"/>
      <dgm:spPr/>
    </dgm:pt>
    <dgm:pt modelId="{FD76285D-D471-4D5B-930D-4D892A50E012}" type="pres">
      <dgm:prSet presAssocID="{8A3EAC12-72A6-4BB2-94D9-509E9628E7E8}" presName="background2" presStyleLbl="node2" presStyleIdx="0" presStyleCnt="2"/>
      <dgm:spPr/>
    </dgm:pt>
    <dgm:pt modelId="{16632F99-68DA-400D-B5BF-3AA18BD6CC49}" type="pres">
      <dgm:prSet presAssocID="{8A3EAC12-72A6-4BB2-94D9-509E9628E7E8}" presName="text2" presStyleLbl="fgAcc2" presStyleIdx="0" presStyleCnt="2">
        <dgm:presLayoutVars>
          <dgm:chPref val="3"/>
        </dgm:presLayoutVars>
      </dgm:prSet>
      <dgm:spPr/>
      <dgm:t>
        <a:bodyPr/>
        <a:lstStyle/>
        <a:p>
          <a:endParaRPr lang="en-US"/>
        </a:p>
      </dgm:t>
    </dgm:pt>
    <dgm:pt modelId="{317FEDA5-DB7E-4FCC-B673-FBA38B4A5B2A}" type="pres">
      <dgm:prSet presAssocID="{8A3EAC12-72A6-4BB2-94D9-509E9628E7E8}" presName="hierChild3" presStyleCnt="0"/>
      <dgm:spPr/>
    </dgm:pt>
    <dgm:pt modelId="{3C1E49B2-7B4E-4161-A767-5117771EEDE6}" type="pres">
      <dgm:prSet presAssocID="{87E2236A-C21A-487D-AC23-BA4D14D70A4A}" presName="Name17" presStyleLbl="parChTrans1D3" presStyleIdx="0" presStyleCnt="6"/>
      <dgm:spPr/>
      <dgm:t>
        <a:bodyPr/>
        <a:lstStyle/>
        <a:p>
          <a:endParaRPr lang="en-US"/>
        </a:p>
      </dgm:t>
    </dgm:pt>
    <dgm:pt modelId="{148D8750-B85B-4C51-8F41-4EB385F52A72}" type="pres">
      <dgm:prSet presAssocID="{9D76AACC-A2C9-4D9F-AA63-F767783582A4}" presName="hierRoot3" presStyleCnt="0"/>
      <dgm:spPr/>
    </dgm:pt>
    <dgm:pt modelId="{55009EE8-A110-4233-B946-CC6D939EBA3C}" type="pres">
      <dgm:prSet presAssocID="{9D76AACC-A2C9-4D9F-AA63-F767783582A4}" presName="composite3" presStyleCnt="0"/>
      <dgm:spPr/>
    </dgm:pt>
    <dgm:pt modelId="{6D50894C-D573-49A6-8E22-0E9840A100C6}" type="pres">
      <dgm:prSet presAssocID="{9D76AACC-A2C9-4D9F-AA63-F767783582A4}" presName="background3" presStyleLbl="asst2" presStyleIdx="0" presStyleCnt="3"/>
      <dgm:spPr/>
    </dgm:pt>
    <dgm:pt modelId="{318D94DF-5885-4652-A248-501A00535EA0}" type="pres">
      <dgm:prSet presAssocID="{9D76AACC-A2C9-4D9F-AA63-F767783582A4}" presName="text3" presStyleLbl="fgAcc3" presStyleIdx="0" presStyleCnt="6">
        <dgm:presLayoutVars>
          <dgm:chPref val="3"/>
        </dgm:presLayoutVars>
      </dgm:prSet>
      <dgm:spPr/>
      <dgm:t>
        <a:bodyPr/>
        <a:lstStyle/>
        <a:p>
          <a:endParaRPr lang="en-US"/>
        </a:p>
      </dgm:t>
    </dgm:pt>
    <dgm:pt modelId="{8DF9666C-EA54-46C4-A572-FDF8A764EBAF}" type="pres">
      <dgm:prSet presAssocID="{9D76AACC-A2C9-4D9F-AA63-F767783582A4}" presName="hierChild4" presStyleCnt="0"/>
      <dgm:spPr/>
    </dgm:pt>
    <dgm:pt modelId="{DB9A54DD-7490-4BF2-A852-4E1B01B91E88}" type="pres">
      <dgm:prSet presAssocID="{74446953-79B4-418B-8C88-CCA7F94EDAC7}" presName="Name17" presStyleLbl="parChTrans1D3" presStyleIdx="1" presStyleCnt="6"/>
      <dgm:spPr/>
      <dgm:t>
        <a:bodyPr/>
        <a:lstStyle/>
        <a:p>
          <a:endParaRPr lang="en-US"/>
        </a:p>
      </dgm:t>
    </dgm:pt>
    <dgm:pt modelId="{7D26B189-1516-437B-864C-7F9D12283073}" type="pres">
      <dgm:prSet presAssocID="{6811EB54-BC0A-4996-8DEF-FAE6CE45FEF3}" presName="hierRoot3" presStyleCnt="0"/>
      <dgm:spPr/>
    </dgm:pt>
    <dgm:pt modelId="{9F024CD1-3CA3-4C21-A8AE-00D33A176799}" type="pres">
      <dgm:prSet presAssocID="{6811EB54-BC0A-4996-8DEF-FAE6CE45FEF3}" presName="composite3" presStyleCnt="0"/>
      <dgm:spPr/>
    </dgm:pt>
    <dgm:pt modelId="{CF292562-D2C3-4143-A3DC-2A3C33A7AD49}" type="pres">
      <dgm:prSet presAssocID="{6811EB54-BC0A-4996-8DEF-FAE6CE45FEF3}" presName="background3" presStyleLbl="node3" presStyleIdx="0" presStyleCnt="3"/>
      <dgm:spPr/>
    </dgm:pt>
    <dgm:pt modelId="{88C3A5AB-F223-4325-8D7E-D4A72E517C47}" type="pres">
      <dgm:prSet presAssocID="{6811EB54-BC0A-4996-8DEF-FAE6CE45FEF3}" presName="text3" presStyleLbl="fgAcc3" presStyleIdx="1" presStyleCnt="6">
        <dgm:presLayoutVars>
          <dgm:chPref val="3"/>
        </dgm:presLayoutVars>
      </dgm:prSet>
      <dgm:spPr/>
      <dgm:t>
        <a:bodyPr/>
        <a:lstStyle/>
        <a:p>
          <a:endParaRPr lang="en-US"/>
        </a:p>
      </dgm:t>
    </dgm:pt>
    <dgm:pt modelId="{2BF94A6F-4415-4E22-8FA2-3934F0FF2A06}" type="pres">
      <dgm:prSet presAssocID="{6811EB54-BC0A-4996-8DEF-FAE6CE45FEF3}" presName="hierChild4" presStyleCnt="0"/>
      <dgm:spPr/>
    </dgm:pt>
    <dgm:pt modelId="{06C8BFE8-104C-463B-867C-CB919DD2B37F}" type="pres">
      <dgm:prSet presAssocID="{679B5F7A-4C4A-42F4-8D71-A10C0981A736}" presName="Name17" presStyleLbl="parChTrans1D3" presStyleIdx="2" presStyleCnt="6"/>
      <dgm:spPr/>
      <dgm:t>
        <a:bodyPr/>
        <a:lstStyle/>
        <a:p>
          <a:endParaRPr lang="en-US"/>
        </a:p>
      </dgm:t>
    </dgm:pt>
    <dgm:pt modelId="{F3DD874A-A95D-4986-9301-926D76A37474}" type="pres">
      <dgm:prSet presAssocID="{46BD6BD7-5468-47F7-876C-D713907EB08F}" presName="hierRoot3" presStyleCnt="0"/>
      <dgm:spPr/>
    </dgm:pt>
    <dgm:pt modelId="{9379DE66-2CCE-49D4-9D5F-2493E174A9C0}" type="pres">
      <dgm:prSet presAssocID="{46BD6BD7-5468-47F7-876C-D713907EB08F}" presName="composite3" presStyleCnt="0"/>
      <dgm:spPr/>
    </dgm:pt>
    <dgm:pt modelId="{2BE647F4-9600-48DD-8AFF-0CE842260D1F}" type="pres">
      <dgm:prSet presAssocID="{46BD6BD7-5468-47F7-876C-D713907EB08F}" presName="background3" presStyleLbl="node3" presStyleIdx="1" presStyleCnt="3"/>
      <dgm:spPr/>
    </dgm:pt>
    <dgm:pt modelId="{110BD725-96C1-4E3C-956E-34C885871D6D}" type="pres">
      <dgm:prSet presAssocID="{46BD6BD7-5468-47F7-876C-D713907EB08F}" presName="text3" presStyleLbl="fgAcc3" presStyleIdx="2" presStyleCnt="6">
        <dgm:presLayoutVars>
          <dgm:chPref val="3"/>
        </dgm:presLayoutVars>
      </dgm:prSet>
      <dgm:spPr/>
      <dgm:t>
        <a:bodyPr/>
        <a:lstStyle/>
        <a:p>
          <a:endParaRPr lang="en-US"/>
        </a:p>
      </dgm:t>
    </dgm:pt>
    <dgm:pt modelId="{05C67C28-20A1-4FC2-A4E9-627CD65E4C2B}" type="pres">
      <dgm:prSet presAssocID="{46BD6BD7-5468-47F7-876C-D713907EB08F}" presName="hierChild4" presStyleCnt="0"/>
      <dgm:spPr/>
    </dgm:pt>
    <dgm:pt modelId="{88FC6F27-9134-4FEA-AEAE-A834C317D505}" type="pres">
      <dgm:prSet presAssocID="{76516C70-9FFE-4FA3-B255-3464C69BFF85}" presName="Name17" presStyleLbl="parChTrans1D3" presStyleIdx="3" presStyleCnt="6"/>
      <dgm:spPr/>
      <dgm:t>
        <a:bodyPr/>
        <a:lstStyle/>
        <a:p>
          <a:endParaRPr lang="en-US"/>
        </a:p>
      </dgm:t>
    </dgm:pt>
    <dgm:pt modelId="{89523647-8B25-4477-B7A6-349AAC0A6782}" type="pres">
      <dgm:prSet presAssocID="{02199CD9-7FFE-44AF-B01E-8A60D461B6A1}" presName="hierRoot3" presStyleCnt="0"/>
      <dgm:spPr/>
    </dgm:pt>
    <dgm:pt modelId="{92285761-6169-4275-8142-2A6D74285F3A}" type="pres">
      <dgm:prSet presAssocID="{02199CD9-7FFE-44AF-B01E-8A60D461B6A1}" presName="composite3" presStyleCnt="0"/>
      <dgm:spPr/>
    </dgm:pt>
    <dgm:pt modelId="{614CF94B-B845-4EFC-B31A-9565BAB38C3C}" type="pres">
      <dgm:prSet presAssocID="{02199CD9-7FFE-44AF-B01E-8A60D461B6A1}" presName="background3" presStyleLbl="node3" presStyleIdx="2" presStyleCnt="3"/>
      <dgm:spPr/>
    </dgm:pt>
    <dgm:pt modelId="{FA26CDF2-E459-47B4-8A05-9D410F88A419}" type="pres">
      <dgm:prSet presAssocID="{02199CD9-7FFE-44AF-B01E-8A60D461B6A1}" presName="text3" presStyleLbl="fgAcc3" presStyleIdx="3" presStyleCnt="6">
        <dgm:presLayoutVars>
          <dgm:chPref val="3"/>
        </dgm:presLayoutVars>
      </dgm:prSet>
      <dgm:spPr/>
      <dgm:t>
        <a:bodyPr/>
        <a:lstStyle/>
        <a:p>
          <a:endParaRPr lang="en-US"/>
        </a:p>
      </dgm:t>
    </dgm:pt>
    <dgm:pt modelId="{853FCB2F-10A2-4A1D-B563-24F2FAE48F60}" type="pres">
      <dgm:prSet presAssocID="{02199CD9-7FFE-44AF-B01E-8A60D461B6A1}" presName="hierChild4" presStyleCnt="0"/>
      <dgm:spPr/>
    </dgm:pt>
    <dgm:pt modelId="{2C164C6D-F65F-4D56-B466-77AD2870EF67}" type="pres">
      <dgm:prSet presAssocID="{2199EEE4-F9B6-47B2-80C0-BF8D84774C7F}" presName="Name10" presStyleLbl="parChTrans1D2" presStyleIdx="1" presStyleCnt="2"/>
      <dgm:spPr/>
      <dgm:t>
        <a:bodyPr/>
        <a:lstStyle/>
        <a:p>
          <a:endParaRPr lang="en-US"/>
        </a:p>
      </dgm:t>
    </dgm:pt>
    <dgm:pt modelId="{70DEDC11-E89A-4327-BF9F-233396AC1038}" type="pres">
      <dgm:prSet presAssocID="{00C57B21-91DD-4F8A-983C-EC87416162BE}" presName="hierRoot2" presStyleCnt="0"/>
      <dgm:spPr/>
    </dgm:pt>
    <dgm:pt modelId="{7CD6BEF0-5F06-4DB5-BA38-03E96C815C7A}" type="pres">
      <dgm:prSet presAssocID="{00C57B21-91DD-4F8A-983C-EC87416162BE}" presName="composite2" presStyleCnt="0"/>
      <dgm:spPr/>
    </dgm:pt>
    <dgm:pt modelId="{45910208-29EE-4A15-8159-6E4A0FE3956E}" type="pres">
      <dgm:prSet presAssocID="{00C57B21-91DD-4F8A-983C-EC87416162BE}" presName="background2" presStyleLbl="node2" presStyleIdx="1" presStyleCnt="2"/>
      <dgm:spPr/>
    </dgm:pt>
    <dgm:pt modelId="{FE3FF1A9-F900-4C8B-8243-62C65904D2B4}" type="pres">
      <dgm:prSet presAssocID="{00C57B21-91DD-4F8A-983C-EC87416162BE}" presName="text2" presStyleLbl="fgAcc2" presStyleIdx="1" presStyleCnt="2">
        <dgm:presLayoutVars>
          <dgm:chPref val="3"/>
        </dgm:presLayoutVars>
      </dgm:prSet>
      <dgm:spPr/>
      <dgm:t>
        <a:bodyPr/>
        <a:lstStyle/>
        <a:p>
          <a:endParaRPr lang="en-US"/>
        </a:p>
      </dgm:t>
    </dgm:pt>
    <dgm:pt modelId="{DF94B3C1-C914-42A8-A259-44DB4E9968C8}" type="pres">
      <dgm:prSet presAssocID="{00C57B21-91DD-4F8A-983C-EC87416162BE}" presName="hierChild3" presStyleCnt="0"/>
      <dgm:spPr/>
    </dgm:pt>
    <dgm:pt modelId="{993FA750-EDAD-4989-BAA4-826187CDD6BC}" type="pres">
      <dgm:prSet presAssocID="{5F562013-4F23-4A0B-95FE-EB55126A4F20}" presName="Name17" presStyleLbl="parChTrans1D3" presStyleIdx="4" presStyleCnt="6"/>
      <dgm:spPr/>
      <dgm:t>
        <a:bodyPr/>
        <a:lstStyle/>
        <a:p>
          <a:endParaRPr lang="en-US"/>
        </a:p>
      </dgm:t>
    </dgm:pt>
    <dgm:pt modelId="{09293D7A-E9EA-4C50-8C6E-BFB5A178A898}" type="pres">
      <dgm:prSet presAssocID="{B3537519-4B6F-4E00-A784-A0DBD42B7A19}" presName="hierRoot3" presStyleCnt="0"/>
      <dgm:spPr/>
    </dgm:pt>
    <dgm:pt modelId="{A9A2D617-D021-45FD-ADF2-4D58CFA74664}" type="pres">
      <dgm:prSet presAssocID="{B3537519-4B6F-4E00-A784-A0DBD42B7A19}" presName="composite3" presStyleCnt="0"/>
      <dgm:spPr/>
    </dgm:pt>
    <dgm:pt modelId="{F0A04845-0333-4DF1-A89B-B83B073146E3}" type="pres">
      <dgm:prSet presAssocID="{B3537519-4B6F-4E00-A784-A0DBD42B7A19}" presName="background3" presStyleLbl="asst2" presStyleIdx="1" presStyleCnt="3"/>
      <dgm:spPr/>
    </dgm:pt>
    <dgm:pt modelId="{371705BB-C5EF-4E62-A140-9E8AD9E48547}" type="pres">
      <dgm:prSet presAssocID="{B3537519-4B6F-4E00-A784-A0DBD42B7A19}" presName="text3" presStyleLbl="fgAcc3" presStyleIdx="4" presStyleCnt="6">
        <dgm:presLayoutVars>
          <dgm:chPref val="3"/>
        </dgm:presLayoutVars>
      </dgm:prSet>
      <dgm:spPr/>
      <dgm:t>
        <a:bodyPr/>
        <a:lstStyle/>
        <a:p>
          <a:endParaRPr lang="en-US"/>
        </a:p>
      </dgm:t>
    </dgm:pt>
    <dgm:pt modelId="{3A7F166A-218A-426E-9F69-D4C0124ABCEC}" type="pres">
      <dgm:prSet presAssocID="{B3537519-4B6F-4E00-A784-A0DBD42B7A19}" presName="hierChild4" presStyleCnt="0"/>
      <dgm:spPr/>
    </dgm:pt>
    <dgm:pt modelId="{79BF83A7-82F5-4AC3-B934-CEEABB2604DE}" type="pres">
      <dgm:prSet presAssocID="{9AA898D7-E507-466C-B926-0247D332025F}" presName="Name17" presStyleLbl="parChTrans1D3" presStyleIdx="5" presStyleCnt="6"/>
      <dgm:spPr/>
      <dgm:t>
        <a:bodyPr/>
        <a:lstStyle/>
        <a:p>
          <a:endParaRPr lang="en-US"/>
        </a:p>
      </dgm:t>
    </dgm:pt>
    <dgm:pt modelId="{41C98DFD-068B-4DB1-B236-AE664864FB3F}" type="pres">
      <dgm:prSet presAssocID="{052606C4-A1E6-47F0-B457-ADB412D3B725}" presName="hierRoot3" presStyleCnt="0"/>
      <dgm:spPr/>
    </dgm:pt>
    <dgm:pt modelId="{5954376F-7AA5-4961-A793-64CF888CC617}" type="pres">
      <dgm:prSet presAssocID="{052606C4-A1E6-47F0-B457-ADB412D3B725}" presName="composite3" presStyleCnt="0"/>
      <dgm:spPr/>
    </dgm:pt>
    <dgm:pt modelId="{101EA8F1-40E3-4FCD-975A-6D7A79056FA8}" type="pres">
      <dgm:prSet presAssocID="{052606C4-A1E6-47F0-B457-ADB412D3B725}" presName="background3" presStyleLbl="asst2" presStyleIdx="2" presStyleCnt="3"/>
      <dgm:spPr/>
    </dgm:pt>
    <dgm:pt modelId="{11A54A95-1115-4944-90E4-6D88AAD2DB3C}" type="pres">
      <dgm:prSet presAssocID="{052606C4-A1E6-47F0-B457-ADB412D3B725}" presName="text3" presStyleLbl="fgAcc3" presStyleIdx="5" presStyleCnt="6">
        <dgm:presLayoutVars>
          <dgm:chPref val="3"/>
        </dgm:presLayoutVars>
      </dgm:prSet>
      <dgm:spPr/>
      <dgm:t>
        <a:bodyPr/>
        <a:lstStyle/>
        <a:p>
          <a:endParaRPr lang="en-US"/>
        </a:p>
      </dgm:t>
    </dgm:pt>
    <dgm:pt modelId="{2C9C0EB9-D832-461E-A3FC-9C492B10AF08}" type="pres">
      <dgm:prSet presAssocID="{052606C4-A1E6-47F0-B457-ADB412D3B725}" presName="hierChild4" presStyleCnt="0"/>
      <dgm:spPr/>
    </dgm:pt>
  </dgm:ptLst>
  <dgm:cxnLst>
    <dgm:cxn modelId="{1C99E231-F4B3-4280-B65F-A9AD2C6B9BD1}" type="presOf" srcId="{00C57B21-91DD-4F8A-983C-EC87416162BE}" destId="{FE3FF1A9-F900-4C8B-8243-62C65904D2B4}" srcOrd="0" destOrd="0" presId="urn:microsoft.com/office/officeart/2005/8/layout/hierarchy1"/>
    <dgm:cxn modelId="{99848342-0C9D-4A9E-8341-AAE3CE802B1C}" type="presOf" srcId="{1A97118E-0CA5-4D92-B5E9-544CD036A0B5}" destId="{A66ED273-4AE6-4C62-8226-06D4C4F34690}" srcOrd="0" destOrd="0" presId="urn:microsoft.com/office/officeart/2005/8/layout/hierarchy1"/>
    <dgm:cxn modelId="{03A4B0E4-7810-401E-A4D1-314BBDC03941}" srcId="{00C57B21-91DD-4F8A-983C-EC87416162BE}" destId="{052606C4-A1E6-47F0-B457-ADB412D3B725}" srcOrd="1" destOrd="0" parTransId="{9AA898D7-E507-466C-B926-0247D332025F}" sibTransId="{97AD89BB-97C8-47BD-83B5-18EA61F4D515}"/>
    <dgm:cxn modelId="{F3822F41-293C-47EF-BBAA-3AFD21649237}" srcId="{00C57B21-91DD-4F8A-983C-EC87416162BE}" destId="{B3537519-4B6F-4E00-A784-A0DBD42B7A19}" srcOrd="0" destOrd="0" parTransId="{5F562013-4F23-4A0B-95FE-EB55126A4F20}" sibTransId="{0153AE15-90B9-4CD0-8792-15B017CCAA19}"/>
    <dgm:cxn modelId="{D71C990A-ED20-49BB-AD88-F4B43FB7880C}" srcId="{8A3EAC12-72A6-4BB2-94D9-509E9628E7E8}" destId="{6811EB54-BC0A-4996-8DEF-FAE6CE45FEF3}" srcOrd="1" destOrd="0" parTransId="{74446953-79B4-418B-8C88-CCA7F94EDAC7}" sibTransId="{9929F027-8FC2-456C-990C-074673BE202C}"/>
    <dgm:cxn modelId="{4433EA3F-A930-4E45-8BEE-952FEEB89AC1}" type="presOf" srcId="{5F562013-4F23-4A0B-95FE-EB55126A4F20}" destId="{993FA750-EDAD-4989-BAA4-826187CDD6BC}" srcOrd="0" destOrd="0" presId="urn:microsoft.com/office/officeart/2005/8/layout/hierarchy1"/>
    <dgm:cxn modelId="{B1B7E0A8-AE5D-466E-8ECC-E213F1B4AE41}" type="presOf" srcId="{74446953-79B4-418B-8C88-CCA7F94EDAC7}" destId="{DB9A54DD-7490-4BF2-A852-4E1B01B91E88}" srcOrd="0" destOrd="0" presId="urn:microsoft.com/office/officeart/2005/8/layout/hierarchy1"/>
    <dgm:cxn modelId="{BF3F4064-AEA2-4718-9D79-14EF8149A152}" srcId="{8A3EAC12-72A6-4BB2-94D9-509E9628E7E8}" destId="{46BD6BD7-5468-47F7-876C-D713907EB08F}" srcOrd="2" destOrd="0" parTransId="{679B5F7A-4C4A-42F4-8D71-A10C0981A736}" sibTransId="{CD6E5CF5-3C11-4E54-9111-885D04C10A96}"/>
    <dgm:cxn modelId="{5967075A-F81A-4834-8C91-8C6874F4E1A4}" type="presOf" srcId="{052606C4-A1E6-47F0-B457-ADB412D3B725}" destId="{11A54A95-1115-4944-90E4-6D88AAD2DB3C}" srcOrd="0" destOrd="0" presId="urn:microsoft.com/office/officeart/2005/8/layout/hierarchy1"/>
    <dgm:cxn modelId="{F9369FFB-869A-459B-840F-F6865BE8C5EB}" srcId="{8A3EAC12-72A6-4BB2-94D9-509E9628E7E8}" destId="{02199CD9-7FFE-44AF-B01E-8A60D461B6A1}" srcOrd="3" destOrd="0" parTransId="{76516C70-9FFE-4FA3-B255-3464C69BFF85}" sibTransId="{1778DFAB-AD9A-4D05-807E-CDE0D3AE996F}"/>
    <dgm:cxn modelId="{E9E85FAF-12D0-4825-B217-5322F2119418}" srcId="{1A97118E-0CA5-4D92-B5E9-544CD036A0B5}" destId="{00C57B21-91DD-4F8A-983C-EC87416162BE}" srcOrd="1" destOrd="0" parTransId="{2199EEE4-F9B6-47B2-80C0-BF8D84774C7F}" sibTransId="{8D36CDBC-6771-4799-A2F5-A8E35D5D936E}"/>
    <dgm:cxn modelId="{65F16809-97A4-49B9-8B3C-7322B08A979F}" type="presOf" srcId="{2F1B338F-33F7-4DD5-AD3A-1AF99DA14D45}" destId="{264F7A16-6B27-4CE3-92FE-9AEC45EA06A8}" srcOrd="0" destOrd="0" presId="urn:microsoft.com/office/officeart/2005/8/layout/hierarchy1"/>
    <dgm:cxn modelId="{5B00CD52-F665-4C6C-93E6-0BAD5B8FE464}" type="presOf" srcId="{B2B3ACCC-0DC9-44E9-AAEC-C0973C2FD0D4}" destId="{6E5A9C5A-B7E0-4C6D-B9BA-E88B52C42869}" srcOrd="0" destOrd="0" presId="urn:microsoft.com/office/officeart/2005/8/layout/hierarchy1"/>
    <dgm:cxn modelId="{E6F5EE41-407B-491D-BABF-05F0E21C0354}" srcId="{B2B3ACCC-0DC9-44E9-AAEC-C0973C2FD0D4}" destId="{1A97118E-0CA5-4D92-B5E9-544CD036A0B5}" srcOrd="0" destOrd="0" parTransId="{27B32BE1-8E76-444B-A83B-0E1DB9718DEC}" sibTransId="{BF1A7F3B-9CE3-44CA-99B1-BB09E651F1B6}"/>
    <dgm:cxn modelId="{F55B56D7-98B9-43FD-875C-B6776B316C40}" type="presOf" srcId="{B3537519-4B6F-4E00-A784-A0DBD42B7A19}" destId="{371705BB-C5EF-4E62-A140-9E8AD9E48547}" srcOrd="0" destOrd="0" presId="urn:microsoft.com/office/officeart/2005/8/layout/hierarchy1"/>
    <dgm:cxn modelId="{6E1EAF1A-93AB-4178-A584-B72D338EFA88}" srcId="{8A3EAC12-72A6-4BB2-94D9-509E9628E7E8}" destId="{9D76AACC-A2C9-4D9F-AA63-F767783582A4}" srcOrd="0" destOrd="0" parTransId="{87E2236A-C21A-487D-AC23-BA4D14D70A4A}" sibTransId="{EA2E0DA6-CE94-4DA8-A30E-6B5214B1DD67}"/>
    <dgm:cxn modelId="{195A0C6E-0FBF-4DE6-8E45-E8E95D37034F}" type="presOf" srcId="{02199CD9-7FFE-44AF-B01E-8A60D461B6A1}" destId="{FA26CDF2-E459-47B4-8A05-9D410F88A419}" srcOrd="0" destOrd="0" presId="urn:microsoft.com/office/officeart/2005/8/layout/hierarchy1"/>
    <dgm:cxn modelId="{A8ADEE16-E607-4286-9CC1-42C3ED641DDE}" srcId="{1A97118E-0CA5-4D92-B5E9-544CD036A0B5}" destId="{8A3EAC12-72A6-4BB2-94D9-509E9628E7E8}" srcOrd="0" destOrd="0" parTransId="{2F1B338F-33F7-4DD5-AD3A-1AF99DA14D45}" sibTransId="{C4DAFA35-87EF-4A8E-8096-ECF7BF39DD9B}"/>
    <dgm:cxn modelId="{EFC1C02A-430E-49BE-AD28-EA5C3B30D999}" type="presOf" srcId="{9D76AACC-A2C9-4D9F-AA63-F767783582A4}" destId="{318D94DF-5885-4652-A248-501A00535EA0}" srcOrd="0" destOrd="0" presId="urn:microsoft.com/office/officeart/2005/8/layout/hierarchy1"/>
    <dgm:cxn modelId="{37E29ACF-66D1-49D1-8E9C-6CB17FFF62BD}" type="presOf" srcId="{679B5F7A-4C4A-42F4-8D71-A10C0981A736}" destId="{06C8BFE8-104C-463B-867C-CB919DD2B37F}" srcOrd="0" destOrd="0" presId="urn:microsoft.com/office/officeart/2005/8/layout/hierarchy1"/>
    <dgm:cxn modelId="{FB1B0826-2F59-4180-9929-0212BC579524}" type="presOf" srcId="{87E2236A-C21A-487D-AC23-BA4D14D70A4A}" destId="{3C1E49B2-7B4E-4161-A767-5117771EEDE6}" srcOrd="0" destOrd="0" presId="urn:microsoft.com/office/officeart/2005/8/layout/hierarchy1"/>
    <dgm:cxn modelId="{7B72A35E-6F04-4D65-836C-3D739891E44B}" type="presOf" srcId="{46BD6BD7-5468-47F7-876C-D713907EB08F}" destId="{110BD725-96C1-4E3C-956E-34C885871D6D}" srcOrd="0" destOrd="0" presId="urn:microsoft.com/office/officeart/2005/8/layout/hierarchy1"/>
    <dgm:cxn modelId="{5C94E6C2-A668-4A9F-A00A-09E6BC52D5B4}" type="presOf" srcId="{76516C70-9FFE-4FA3-B255-3464C69BFF85}" destId="{88FC6F27-9134-4FEA-AEAE-A834C317D505}" srcOrd="0" destOrd="0" presId="urn:microsoft.com/office/officeart/2005/8/layout/hierarchy1"/>
    <dgm:cxn modelId="{95176554-B102-4567-9C54-1FF0EEC41023}" type="presOf" srcId="{6811EB54-BC0A-4996-8DEF-FAE6CE45FEF3}" destId="{88C3A5AB-F223-4325-8D7E-D4A72E517C47}" srcOrd="0" destOrd="0" presId="urn:microsoft.com/office/officeart/2005/8/layout/hierarchy1"/>
    <dgm:cxn modelId="{F4640D5D-17CF-4BAA-8E7F-CBF75DF0F405}" type="presOf" srcId="{8A3EAC12-72A6-4BB2-94D9-509E9628E7E8}" destId="{16632F99-68DA-400D-B5BF-3AA18BD6CC49}" srcOrd="0" destOrd="0" presId="urn:microsoft.com/office/officeart/2005/8/layout/hierarchy1"/>
    <dgm:cxn modelId="{A8163160-57FB-4D1C-9DB3-C821285CA1D9}" type="presOf" srcId="{9AA898D7-E507-466C-B926-0247D332025F}" destId="{79BF83A7-82F5-4AC3-B934-CEEABB2604DE}" srcOrd="0" destOrd="0" presId="urn:microsoft.com/office/officeart/2005/8/layout/hierarchy1"/>
    <dgm:cxn modelId="{85EA0D2B-E89D-4025-9AE0-5C91F921414E}" type="presOf" srcId="{2199EEE4-F9B6-47B2-80C0-BF8D84774C7F}" destId="{2C164C6D-F65F-4D56-B466-77AD2870EF67}" srcOrd="0" destOrd="0" presId="urn:microsoft.com/office/officeart/2005/8/layout/hierarchy1"/>
    <dgm:cxn modelId="{5F8EC74E-92D1-4B80-AF4F-6CFF9DA933D2}" type="presParOf" srcId="{6E5A9C5A-B7E0-4C6D-B9BA-E88B52C42869}" destId="{EE265DB4-CC8D-4D6D-AD7B-4EF338E1CA9C}" srcOrd="0" destOrd="0" presId="urn:microsoft.com/office/officeart/2005/8/layout/hierarchy1"/>
    <dgm:cxn modelId="{96E591CE-D28B-4C07-9E0F-E252E81A6580}" type="presParOf" srcId="{EE265DB4-CC8D-4D6D-AD7B-4EF338E1CA9C}" destId="{2E2F30CA-CA6D-4A76-90CF-13022D54BE44}" srcOrd="0" destOrd="0" presId="urn:microsoft.com/office/officeart/2005/8/layout/hierarchy1"/>
    <dgm:cxn modelId="{3420C70B-F214-4F84-9C77-A5DAE08DF3B8}" type="presParOf" srcId="{2E2F30CA-CA6D-4A76-90CF-13022D54BE44}" destId="{ECEF8A68-4D84-4E25-94D2-E88730756120}" srcOrd="0" destOrd="0" presId="urn:microsoft.com/office/officeart/2005/8/layout/hierarchy1"/>
    <dgm:cxn modelId="{6A697455-3332-49D1-8E50-9890A4898C16}" type="presParOf" srcId="{2E2F30CA-CA6D-4A76-90CF-13022D54BE44}" destId="{A66ED273-4AE6-4C62-8226-06D4C4F34690}" srcOrd="1" destOrd="0" presId="urn:microsoft.com/office/officeart/2005/8/layout/hierarchy1"/>
    <dgm:cxn modelId="{B8B53F74-6550-4934-826B-5D73097BE095}" type="presParOf" srcId="{EE265DB4-CC8D-4D6D-AD7B-4EF338E1CA9C}" destId="{CBE996C4-3F38-4CB3-9C8E-498E42C633E3}" srcOrd="1" destOrd="0" presId="urn:microsoft.com/office/officeart/2005/8/layout/hierarchy1"/>
    <dgm:cxn modelId="{CD942409-2598-478B-AAA5-3C5C4FF838BD}" type="presParOf" srcId="{CBE996C4-3F38-4CB3-9C8E-498E42C633E3}" destId="{264F7A16-6B27-4CE3-92FE-9AEC45EA06A8}" srcOrd="0" destOrd="0" presId="urn:microsoft.com/office/officeart/2005/8/layout/hierarchy1"/>
    <dgm:cxn modelId="{6536FB27-18EB-4DEC-9842-2C057C6EB324}" type="presParOf" srcId="{CBE996C4-3F38-4CB3-9C8E-498E42C633E3}" destId="{D8FC49E9-87D1-46A8-91E6-7221BA364C36}" srcOrd="1" destOrd="0" presId="urn:microsoft.com/office/officeart/2005/8/layout/hierarchy1"/>
    <dgm:cxn modelId="{F0399E31-810B-4B8E-9CEF-56C83029BA28}" type="presParOf" srcId="{D8FC49E9-87D1-46A8-91E6-7221BA364C36}" destId="{006EB926-12CB-4A50-B115-FF8386345147}" srcOrd="0" destOrd="0" presId="urn:microsoft.com/office/officeart/2005/8/layout/hierarchy1"/>
    <dgm:cxn modelId="{50EED6A3-593F-47A3-8329-14D145F7A6F7}" type="presParOf" srcId="{006EB926-12CB-4A50-B115-FF8386345147}" destId="{FD76285D-D471-4D5B-930D-4D892A50E012}" srcOrd="0" destOrd="0" presId="urn:microsoft.com/office/officeart/2005/8/layout/hierarchy1"/>
    <dgm:cxn modelId="{5F150547-6545-4890-BB55-1E7F1CED50B0}" type="presParOf" srcId="{006EB926-12CB-4A50-B115-FF8386345147}" destId="{16632F99-68DA-400D-B5BF-3AA18BD6CC49}" srcOrd="1" destOrd="0" presId="urn:microsoft.com/office/officeart/2005/8/layout/hierarchy1"/>
    <dgm:cxn modelId="{F2378EFF-24B2-400B-BEA4-C460EC0BCDAB}" type="presParOf" srcId="{D8FC49E9-87D1-46A8-91E6-7221BA364C36}" destId="{317FEDA5-DB7E-4FCC-B673-FBA38B4A5B2A}" srcOrd="1" destOrd="0" presId="urn:microsoft.com/office/officeart/2005/8/layout/hierarchy1"/>
    <dgm:cxn modelId="{48FA1D05-06BD-4E34-8AEC-047912710710}" type="presParOf" srcId="{317FEDA5-DB7E-4FCC-B673-FBA38B4A5B2A}" destId="{3C1E49B2-7B4E-4161-A767-5117771EEDE6}" srcOrd="0" destOrd="0" presId="urn:microsoft.com/office/officeart/2005/8/layout/hierarchy1"/>
    <dgm:cxn modelId="{53DAE001-306A-4342-A41C-A5DD285512D3}" type="presParOf" srcId="{317FEDA5-DB7E-4FCC-B673-FBA38B4A5B2A}" destId="{148D8750-B85B-4C51-8F41-4EB385F52A72}" srcOrd="1" destOrd="0" presId="urn:microsoft.com/office/officeart/2005/8/layout/hierarchy1"/>
    <dgm:cxn modelId="{1622DDC9-9CDF-4654-AD0E-D5B37416CA07}" type="presParOf" srcId="{148D8750-B85B-4C51-8F41-4EB385F52A72}" destId="{55009EE8-A110-4233-B946-CC6D939EBA3C}" srcOrd="0" destOrd="0" presId="urn:microsoft.com/office/officeart/2005/8/layout/hierarchy1"/>
    <dgm:cxn modelId="{66038BFC-2427-48E0-B99F-94460F48B30A}" type="presParOf" srcId="{55009EE8-A110-4233-B946-CC6D939EBA3C}" destId="{6D50894C-D573-49A6-8E22-0E9840A100C6}" srcOrd="0" destOrd="0" presId="urn:microsoft.com/office/officeart/2005/8/layout/hierarchy1"/>
    <dgm:cxn modelId="{E1D2B731-457F-465C-99CF-AFA012FFCCCF}" type="presParOf" srcId="{55009EE8-A110-4233-B946-CC6D939EBA3C}" destId="{318D94DF-5885-4652-A248-501A00535EA0}" srcOrd="1" destOrd="0" presId="urn:microsoft.com/office/officeart/2005/8/layout/hierarchy1"/>
    <dgm:cxn modelId="{E3AA2F01-2C66-4049-81B1-4BDCB15001A3}" type="presParOf" srcId="{148D8750-B85B-4C51-8F41-4EB385F52A72}" destId="{8DF9666C-EA54-46C4-A572-FDF8A764EBAF}" srcOrd="1" destOrd="0" presId="urn:microsoft.com/office/officeart/2005/8/layout/hierarchy1"/>
    <dgm:cxn modelId="{8665550D-DBE8-4843-8644-54F2B93D1336}" type="presParOf" srcId="{317FEDA5-DB7E-4FCC-B673-FBA38B4A5B2A}" destId="{DB9A54DD-7490-4BF2-A852-4E1B01B91E88}" srcOrd="2" destOrd="0" presId="urn:microsoft.com/office/officeart/2005/8/layout/hierarchy1"/>
    <dgm:cxn modelId="{42437045-FEAF-42CE-B139-D0586183AF24}" type="presParOf" srcId="{317FEDA5-DB7E-4FCC-B673-FBA38B4A5B2A}" destId="{7D26B189-1516-437B-864C-7F9D12283073}" srcOrd="3" destOrd="0" presId="urn:microsoft.com/office/officeart/2005/8/layout/hierarchy1"/>
    <dgm:cxn modelId="{9DD9EEF2-4DC3-4D9C-8B10-B59CC46DB40F}" type="presParOf" srcId="{7D26B189-1516-437B-864C-7F9D12283073}" destId="{9F024CD1-3CA3-4C21-A8AE-00D33A176799}" srcOrd="0" destOrd="0" presId="urn:microsoft.com/office/officeart/2005/8/layout/hierarchy1"/>
    <dgm:cxn modelId="{9F635EC2-2E26-4C74-B561-9BF14168B899}" type="presParOf" srcId="{9F024CD1-3CA3-4C21-A8AE-00D33A176799}" destId="{CF292562-D2C3-4143-A3DC-2A3C33A7AD49}" srcOrd="0" destOrd="0" presId="urn:microsoft.com/office/officeart/2005/8/layout/hierarchy1"/>
    <dgm:cxn modelId="{6F3F154A-A414-4BAB-99C1-61837AB87DF9}" type="presParOf" srcId="{9F024CD1-3CA3-4C21-A8AE-00D33A176799}" destId="{88C3A5AB-F223-4325-8D7E-D4A72E517C47}" srcOrd="1" destOrd="0" presId="urn:microsoft.com/office/officeart/2005/8/layout/hierarchy1"/>
    <dgm:cxn modelId="{4C7BE3DA-62EF-43AA-9FBF-73B7361572F3}" type="presParOf" srcId="{7D26B189-1516-437B-864C-7F9D12283073}" destId="{2BF94A6F-4415-4E22-8FA2-3934F0FF2A06}" srcOrd="1" destOrd="0" presId="urn:microsoft.com/office/officeart/2005/8/layout/hierarchy1"/>
    <dgm:cxn modelId="{146F0929-DAA2-498D-A38F-4772F3E2CBEA}" type="presParOf" srcId="{317FEDA5-DB7E-4FCC-B673-FBA38B4A5B2A}" destId="{06C8BFE8-104C-463B-867C-CB919DD2B37F}" srcOrd="4" destOrd="0" presId="urn:microsoft.com/office/officeart/2005/8/layout/hierarchy1"/>
    <dgm:cxn modelId="{3AE3B963-C81B-41B3-BBCA-BCE6F7DBEC09}" type="presParOf" srcId="{317FEDA5-DB7E-4FCC-B673-FBA38B4A5B2A}" destId="{F3DD874A-A95D-4986-9301-926D76A37474}" srcOrd="5" destOrd="0" presId="urn:microsoft.com/office/officeart/2005/8/layout/hierarchy1"/>
    <dgm:cxn modelId="{95F55949-63D9-420C-975C-3D727EE69341}" type="presParOf" srcId="{F3DD874A-A95D-4986-9301-926D76A37474}" destId="{9379DE66-2CCE-49D4-9D5F-2493E174A9C0}" srcOrd="0" destOrd="0" presId="urn:microsoft.com/office/officeart/2005/8/layout/hierarchy1"/>
    <dgm:cxn modelId="{E9787254-5270-431A-B9CB-F1DD2544B0CE}" type="presParOf" srcId="{9379DE66-2CCE-49D4-9D5F-2493E174A9C0}" destId="{2BE647F4-9600-48DD-8AFF-0CE842260D1F}" srcOrd="0" destOrd="0" presId="urn:microsoft.com/office/officeart/2005/8/layout/hierarchy1"/>
    <dgm:cxn modelId="{B7E396F2-375A-4118-819D-D1AD1AC549E0}" type="presParOf" srcId="{9379DE66-2CCE-49D4-9D5F-2493E174A9C0}" destId="{110BD725-96C1-4E3C-956E-34C885871D6D}" srcOrd="1" destOrd="0" presId="urn:microsoft.com/office/officeart/2005/8/layout/hierarchy1"/>
    <dgm:cxn modelId="{E589CB25-3293-4300-837F-6AFB89F1F190}" type="presParOf" srcId="{F3DD874A-A95D-4986-9301-926D76A37474}" destId="{05C67C28-20A1-4FC2-A4E9-627CD65E4C2B}" srcOrd="1" destOrd="0" presId="urn:microsoft.com/office/officeart/2005/8/layout/hierarchy1"/>
    <dgm:cxn modelId="{AF6B49F7-8295-4611-8D2A-72D3764663C7}" type="presParOf" srcId="{317FEDA5-DB7E-4FCC-B673-FBA38B4A5B2A}" destId="{88FC6F27-9134-4FEA-AEAE-A834C317D505}" srcOrd="6" destOrd="0" presId="urn:microsoft.com/office/officeart/2005/8/layout/hierarchy1"/>
    <dgm:cxn modelId="{3989CA7A-2447-4A03-A822-FECFBC0B7FFF}" type="presParOf" srcId="{317FEDA5-DB7E-4FCC-B673-FBA38B4A5B2A}" destId="{89523647-8B25-4477-B7A6-349AAC0A6782}" srcOrd="7" destOrd="0" presId="urn:microsoft.com/office/officeart/2005/8/layout/hierarchy1"/>
    <dgm:cxn modelId="{2606CDF3-7ABC-4741-9B80-7E1F445086C1}" type="presParOf" srcId="{89523647-8B25-4477-B7A6-349AAC0A6782}" destId="{92285761-6169-4275-8142-2A6D74285F3A}" srcOrd="0" destOrd="0" presId="urn:microsoft.com/office/officeart/2005/8/layout/hierarchy1"/>
    <dgm:cxn modelId="{BEBF58B1-0525-477F-85E4-B480EE141DEA}" type="presParOf" srcId="{92285761-6169-4275-8142-2A6D74285F3A}" destId="{614CF94B-B845-4EFC-B31A-9565BAB38C3C}" srcOrd="0" destOrd="0" presId="urn:microsoft.com/office/officeart/2005/8/layout/hierarchy1"/>
    <dgm:cxn modelId="{F7C1BE62-A6BE-46D6-B685-C402A193D32A}" type="presParOf" srcId="{92285761-6169-4275-8142-2A6D74285F3A}" destId="{FA26CDF2-E459-47B4-8A05-9D410F88A419}" srcOrd="1" destOrd="0" presId="urn:microsoft.com/office/officeart/2005/8/layout/hierarchy1"/>
    <dgm:cxn modelId="{0F0D3D09-479B-41F7-8BD1-0A2382D45E74}" type="presParOf" srcId="{89523647-8B25-4477-B7A6-349AAC0A6782}" destId="{853FCB2F-10A2-4A1D-B563-24F2FAE48F60}" srcOrd="1" destOrd="0" presId="urn:microsoft.com/office/officeart/2005/8/layout/hierarchy1"/>
    <dgm:cxn modelId="{D3CB0D72-3DB1-4DB0-AC35-EF392B076F6A}" type="presParOf" srcId="{CBE996C4-3F38-4CB3-9C8E-498E42C633E3}" destId="{2C164C6D-F65F-4D56-B466-77AD2870EF67}" srcOrd="2" destOrd="0" presId="urn:microsoft.com/office/officeart/2005/8/layout/hierarchy1"/>
    <dgm:cxn modelId="{029DA405-5553-413B-9E32-0F606577DF06}" type="presParOf" srcId="{CBE996C4-3F38-4CB3-9C8E-498E42C633E3}" destId="{70DEDC11-E89A-4327-BF9F-233396AC1038}" srcOrd="3" destOrd="0" presId="urn:microsoft.com/office/officeart/2005/8/layout/hierarchy1"/>
    <dgm:cxn modelId="{7A3310E4-BB57-45BF-8B96-CDA24C810E59}" type="presParOf" srcId="{70DEDC11-E89A-4327-BF9F-233396AC1038}" destId="{7CD6BEF0-5F06-4DB5-BA38-03E96C815C7A}" srcOrd="0" destOrd="0" presId="urn:microsoft.com/office/officeart/2005/8/layout/hierarchy1"/>
    <dgm:cxn modelId="{D1B69E0E-A5D6-4F39-8093-D671A3BD5E8D}" type="presParOf" srcId="{7CD6BEF0-5F06-4DB5-BA38-03E96C815C7A}" destId="{45910208-29EE-4A15-8159-6E4A0FE3956E}" srcOrd="0" destOrd="0" presId="urn:microsoft.com/office/officeart/2005/8/layout/hierarchy1"/>
    <dgm:cxn modelId="{79FCFEC6-3817-401A-B439-A10E6D3F6F3D}" type="presParOf" srcId="{7CD6BEF0-5F06-4DB5-BA38-03E96C815C7A}" destId="{FE3FF1A9-F900-4C8B-8243-62C65904D2B4}" srcOrd="1" destOrd="0" presId="urn:microsoft.com/office/officeart/2005/8/layout/hierarchy1"/>
    <dgm:cxn modelId="{6E3A38BC-C980-4818-AC20-82C9D1556ED8}" type="presParOf" srcId="{70DEDC11-E89A-4327-BF9F-233396AC1038}" destId="{DF94B3C1-C914-42A8-A259-44DB4E9968C8}" srcOrd="1" destOrd="0" presId="urn:microsoft.com/office/officeart/2005/8/layout/hierarchy1"/>
    <dgm:cxn modelId="{F92F0DFD-745E-47D8-84B6-09B80603A7CF}" type="presParOf" srcId="{DF94B3C1-C914-42A8-A259-44DB4E9968C8}" destId="{993FA750-EDAD-4989-BAA4-826187CDD6BC}" srcOrd="0" destOrd="0" presId="urn:microsoft.com/office/officeart/2005/8/layout/hierarchy1"/>
    <dgm:cxn modelId="{D089DE04-3DF6-4D1F-96D6-3B04D8A77DE7}" type="presParOf" srcId="{DF94B3C1-C914-42A8-A259-44DB4E9968C8}" destId="{09293D7A-E9EA-4C50-8C6E-BFB5A178A898}" srcOrd="1" destOrd="0" presId="urn:microsoft.com/office/officeart/2005/8/layout/hierarchy1"/>
    <dgm:cxn modelId="{C6FF9016-26EE-452B-858C-C4565F7FC7C4}" type="presParOf" srcId="{09293D7A-E9EA-4C50-8C6E-BFB5A178A898}" destId="{A9A2D617-D021-45FD-ADF2-4D58CFA74664}" srcOrd="0" destOrd="0" presId="urn:microsoft.com/office/officeart/2005/8/layout/hierarchy1"/>
    <dgm:cxn modelId="{D7536195-CB55-4FF8-AF2F-F64ED7415390}" type="presParOf" srcId="{A9A2D617-D021-45FD-ADF2-4D58CFA74664}" destId="{F0A04845-0333-4DF1-A89B-B83B073146E3}" srcOrd="0" destOrd="0" presId="urn:microsoft.com/office/officeart/2005/8/layout/hierarchy1"/>
    <dgm:cxn modelId="{F01F51F7-6CA8-4AEF-8CE4-78258DD98336}" type="presParOf" srcId="{A9A2D617-D021-45FD-ADF2-4D58CFA74664}" destId="{371705BB-C5EF-4E62-A140-9E8AD9E48547}" srcOrd="1" destOrd="0" presId="urn:microsoft.com/office/officeart/2005/8/layout/hierarchy1"/>
    <dgm:cxn modelId="{C6B269CA-A5B1-4182-84A1-6BF7B0590B02}" type="presParOf" srcId="{09293D7A-E9EA-4C50-8C6E-BFB5A178A898}" destId="{3A7F166A-218A-426E-9F69-D4C0124ABCEC}" srcOrd="1" destOrd="0" presId="urn:microsoft.com/office/officeart/2005/8/layout/hierarchy1"/>
    <dgm:cxn modelId="{D221EEB9-FDCB-41BA-9BAB-CACFF7D97FFF}" type="presParOf" srcId="{DF94B3C1-C914-42A8-A259-44DB4E9968C8}" destId="{79BF83A7-82F5-4AC3-B934-CEEABB2604DE}" srcOrd="2" destOrd="0" presId="urn:microsoft.com/office/officeart/2005/8/layout/hierarchy1"/>
    <dgm:cxn modelId="{C0E3B717-A4E7-431C-8038-B4A17D3C53B6}" type="presParOf" srcId="{DF94B3C1-C914-42A8-A259-44DB4E9968C8}" destId="{41C98DFD-068B-4DB1-B236-AE664864FB3F}" srcOrd="3" destOrd="0" presId="urn:microsoft.com/office/officeart/2005/8/layout/hierarchy1"/>
    <dgm:cxn modelId="{D698966D-8653-484D-81A7-E9A2D1CE581D}" type="presParOf" srcId="{41C98DFD-068B-4DB1-B236-AE664864FB3F}" destId="{5954376F-7AA5-4961-A793-64CF888CC617}" srcOrd="0" destOrd="0" presId="urn:microsoft.com/office/officeart/2005/8/layout/hierarchy1"/>
    <dgm:cxn modelId="{4DE84B9E-2CB2-4D69-AE3A-14731EDAA333}" type="presParOf" srcId="{5954376F-7AA5-4961-A793-64CF888CC617}" destId="{101EA8F1-40E3-4FCD-975A-6D7A79056FA8}" srcOrd="0" destOrd="0" presId="urn:microsoft.com/office/officeart/2005/8/layout/hierarchy1"/>
    <dgm:cxn modelId="{346A48EC-1DFC-47BB-B080-46E1D85AB937}" type="presParOf" srcId="{5954376F-7AA5-4961-A793-64CF888CC617}" destId="{11A54A95-1115-4944-90E4-6D88AAD2DB3C}" srcOrd="1" destOrd="0" presId="urn:microsoft.com/office/officeart/2005/8/layout/hierarchy1"/>
    <dgm:cxn modelId="{6CDD0585-CE2D-4821-878C-88E86B5EBE53}" type="presParOf" srcId="{41C98DFD-068B-4DB1-B236-AE664864FB3F}" destId="{2C9C0EB9-D832-461E-A3FC-9C492B10AF08}" srcOrd="1" destOrd="0" presId="urn:microsoft.com/office/officeart/2005/8/layout/hierarchy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295FF9A-BF62-4BC7-86EB-C1C5BC522FA8}" type="doc">
      <dgm:prSet loTypeId="urn:microsoft.com/office/officeart/2005/8/layout/radial5" loCatId="relationship" qsTypeId="urn:microsoft.com/office/officeart/2005/8/quickstyle/simple4" qsCatId="simple" csTypeId="urn:microsoft.com/office/officeart/2005/8/colors/accent1_2" csCatId="accent1" phldr="1"/>
      <dgm:spPr/>
      <dgm:t>
        <a:bodyPr/>
        <a:lstStyle/>
        <a:p>
          <a:endParaRPr lang="en-US"/>
        </a:p>
      </dgm:t>
    </dgm:pt>
    <dgm:pt modelId="{A0362AFF-8E13-422A-8864-5DE899F4B1D9}">
      <dgm:prSet phldrT="[Text]"/>
      <dgm:spPr/>
      <dgm:t>
        <a:bodyPr/>
        <a:lstStyle/>
        <a:p>
          <a:r>
            <a:rPr lang="en-US"/>
            <a:t>Rivalidad Entre Los Competidores Existentes</a:t>
          </a:r>
        </a:p>
      </dgm:t>
    </dgm:pt>
    <dgm:pt modelId="{A915B3A9-D943-4B43-9A06-076AD444A78A}" type="parTrans" cxnId="{40116F4C-D42F-4DAC-8D76-A494B8D3EE5F}">
      <dgm:prSet/>
      <dgm:spPr/>
      <dgm:t>
        <a:bodyPr/>
        <a:lstStyle/>
        <a:p>
          <a:endParaRPr lang="en-US"/>
        </a:p>
      </dgm:t>
    </dgm:pt>
    <dgm:pt modelId="{DA3902FA-DD1E-448B-8B76-98921526B7A7}" type="sibTrans" cxnId="{40116F4C-D42F-4DAC-8D76-A494B8D3EE5F}">
      <dgm:prSet/>
      <dgm:spPr/>
      <dgm:t>
        <a:bodyPr/>
        <a:lstStyle/>
        <a:p>
          <a:endParaRPr lang="en-US"/>
        </a:p>
      </dgm:t>
    </dgm:pt>
    <dgm:pt modelId="{0809E6BE-A56B-499E-A4BA-43F93D0245B7}">
      <dgm:prSet phldrT="[Text]"/>
      <dgm:spPr/>
      <dgm:t>
        <a:bodyPr/>
        <a:lstStyle/>
        <a:p>
          <a:r>
            <a:rPr lang="en-US"/>
            <a:t>Competidores Potenciales</a:t>
          </a:r>
        </a:p>
      </dgm:t>
    </dgm:pt>
    <dgm:pt modelId="{BE313BB0-51A4-46A7-8BAF-AD6B6CA7494C}" type="parTrans" cxnId="{85D2E775-9957-43E3-B1D5-B1675B6BFC15}">
      <dgm:prSet/>
      <dgm:spPr/>
      <dgm:t>
        <a:bodyPr/>
        <a:lstStyle/>
        <a:p>
          <a:endParaRPr lang="en-US"/>
        </a:p>
      </dgm:t>
    </dgm:pt>
    <dgm:pt modelId="{F73F638F-1FE9-4335-9D03-2022E4CA902A}" type="sibTrans" cxnId="{85D2E775-9957-43E3-B1D5-B1675B6BFC15}">
      <dgm:prSet/>
      <dgm:spPr/>
      <dgm:t>
        <a:bodyPr/>
        <a:lstStyle/>
        <a:p>
          <a:endParaRPr lang="en-US"/>
        </a:p>
      </dgm:t>
    </dgm:pt>
    <dgm:pt modelId="{6C5A0B98-BC37-43F3-A618-0F27E9BF958D}">
      <dgm:prSet phldrT="[Text]"/>
      <dgm:spPr/>
      <dgm:t>
        <a:bodyPr/>
        <a:lstStyle/>
        <a:p>
          <a:r>
            <a:rPr lang="en-US"/>
            <a:t>Compradores</a:t>
          </a:r>
        </a:p>
      </dgm:t>
    </dgm:pt>
    <dgm:pt modelId="{BEA6E2F3-BF24-44B0-8ACA-7138F69A5FC5}" type="parTrans" cxnId="{3C594BFC-7F90-4A19-95E2-565B982699EE}">
      <dgm:prSet/>
      <dgm:spPr/>
      <dgm:t>
        <a:bodyPr/>
        <a:lstStyle/>
        <a:p>
          <a:endParaRPr lang="en-US"/>
        </a:p>
      </dgm:t>
    </dgm:pt>
    <dgm:pt modelId="{46042231-01F6-4CC8-A793-762C55517024}" type="sibTrans" cxnId="{3C594BFC-7F90-4A19-95E2-565B982699EE}">
      <dgm:prSet/>
      <dgm:spPr/>
      <dgm:t>
        <a:bodyPr/>
        <a:lstStyle/>
        <a:p>
          <a:endParaRPr lang="en-US"/>
        </a:p>
      </dgm:t>
    </dgm:pt>
    <dgm:pt modelId="{8876EF3C-6A96-458C-87E6-13172EFBB493}">
      <dgm:prSet phldrT="[Text]"/>
      <dgm:spPr/>
      <dgm:t>
        <a:bodyPr/>
        <a:lstStyle/>
        <a:p>
          <a:r>
            <a:rPr lang="en-US"/>
            <a:t>Sustitutos</a:t>
          </a:r>
        </a:p>
      </dgm:t>
    </dgm:pt>
    <dgm:pt modelId="{A10E88A2-A2D5-4CBD-B5B1-C3963B777EA5}" type="parTrans" cxnId="{55079349-445C-4A5B-ADAA-466339C18E5C}">
      <dgm:prSet/>
      <dgm:spPr/>
      <dgm:t>
        <a:bodyPr/>
        <a:lstStyle/>
        <a:p>
          <a:endParaRPr lang="en-US"/>
        </a:p>
      </dgm:t>
    </dgm:pt>
    <dgm:pt modelId="{6B3FF088-2F38-46D2-BA5B-131558A859D3}" type="sibTrans" cxnId="{55079349-445C-4A5B-ADAA-466339C18E5C}">
      <dgm:prSet/>
      <dgm:spPr/>
      <dgm:t>
        <a:bodyPr/>
        <a:lstStyle/>
        <a:p>
          <a:endParaRPr lang="en-US"/>
        </a:p>
      </dgm:t>
    </dgm:pt>
    <dgm:pt modelId="{3B0D5A8F-4CE0-49FD-913E-8C863F6B7848}">
      <dgm:prSet phldrT="[Text]"/>
      <dgm:spPr/>
      <dgm:t>
        <a:bodyPr/>
        <a:lstStyle/>
        <a:p>
          <a:r>
            <a:rPr lang="en-US"/>
            <a:t>Proveedores</a:t>
          </a:r>
        </a:p>
      </dgm:t>
    </dgm:pt>
    <dgm:pt modelId="{5EB8EEEC-A46D-4783-9010-9ADC3F4BEADF}" type="parTrans" cxnId="{7CF25E28-07F4-4DCC-AE1D-3FEA91CC6395}">
      <dgm:prSet/>
      <dgm:spPr/>
      <dgm:t>
        <a:bodyPr/>
        <a:lstStyle/>
        <a:p>
          <a:endParaRPr lang="en-US"/>
        </a:p>
      </dgm:t>
    </dgm:pt>
    <dgm:pt modelId="{F97A8DB0-30BA-4198-9D8D-445393E4DDF2}" type="sibTrans" cxnId="{7CF25E28-07F4-4DCC-AE1D-3FEA91CC6395}">
      <dgm:prSet/>
      <dgm:spPr/>
      <dgm:t>
        <a:bodyPr/>
        <a:lstStyle/>
        <a:p>
          <a:endParaRPr lang="en-US"/>
        </a:p>
      </dgm:t>
    </dgm:pt>
    <dgm:pt modelId="{ED2E7C5F-55FD-4931-8411-0D4AC720AEF4}" type="pres">
      <dgm:prSet presAssocID="{D295FF9A-BF62-4BC7-86EB-C1C5BC522FA8}" presName="Name0" presStyleCnt="0">
        <dgm:presLayoutVars>
          <dgm:chMax val="1"/>
          <dgm:dir/>
          <dgm:animLvl val="ctr"/>
          <dgm:resizeHandles val="exact"/>
        </dgm:presLayoutVars>
      </dgm:prSet>
      <dgm:spPr/>
      <dgm:t>
        <a:bodyPr/>
        <a:lstStyle/>
        <a:p>
          <a:endParaRPr lang="en-US"/>
        </a:p>
      </dgm:t>
    </dgm:pt>
    <dgm:pt modelId="{7DDA5373-3298-4C7A-90CA-BEDB05A980EE}" type="pres">
      <dgm:prSet presAssocID="{A0362AFF-8E13-422A-8864-5DE899F4B1D9}" presName="centerShape" presStyleLbl="node0" presStyleIdx="0" presStyleCnt="1"/>
      <dgm:spPr/>
      <dgm:t>
        <a:bodyPr/>
        <a:lstStyle/>
        <a:p>
          <a:endParaRPr lang="en-US"/>
        </a:p>
      </dgm:t>
    </dgm:pt>
    <dgm:pt modelId="{D5392E7E-CC84-487B-ACB4-60099C345FCD}" type="pres">
      <dgm:prSet presAssocID="{BE313BB0-51A4-46A7-8BAF-AD6B6CA7494C}" presName="parTrans" presStyleLbl="sibTrans2D1" presStyleIdx="0" presStyleCnt="4"/>
      <dgm:spPr>
        <a:prstGeom prst="leftArrow">
          <a:avLst/>
        </a:prstGeom>
      </dgm:spPr>
      <dgm:t>
        <a:bodyPr/>
        <a:lstStyle/>
        <a:p>
          <a:endParaRPr lang="en-US"/>
        </a:p>
      </dgm:t>
    </dgm:pt>
    <dgm:pt modelId="{32647643-6805-44E1-8D2D-AAD1D0B3C5FD}" type="pres">
      <dgm:prSet presAssocID="{BE313BB0-51A4-46A7-8BAF-AD6B6CA7494C}" presName="connectorText" presStyleLbl="sibTrans2D1" presStyleIdx="0" presStyleCnt="4"/>
      <dgm:spPr/>
      <dgm:t>
        <a:bodyPr/>
        <a:lstStyle/>
        <a:p>
          <a:endParaRPr lang="en-US"/>
        </a:p>
      </dgm:t>
    </dgm:pt>
    <dgm:pt modelId="{E4BCCCF3-9FCC-4B24-BE97-281268A0A8DC}" type="pres">
      <dgm:prSet presAssocID="{0809E6BE-A56B-499E-A4BA-43F93D0245B7}" presName="node" presStyleLbl="node1" presStyleIdx="0" presStyleCnt="4">
        <dgm:presLayoutVars>
          <dgm:bulletEnabled val="1"/>
        </dgm:presLayoutVars>
      </dgm:prSet>
      <dgm:spPr/>
      <dgm:t>
        <a:bodyPr/>
        <a:lstStyle/>
        <a:p>
          <a:endParaRPr lang="en-US"/>
        </a:p>
      </dgm:t>
    </dgm:pt>
    <dgm:pt modelId="{9DF983C0-A90C-40D5-917C-0CCBA3FD4E1A}" type="pres">
      <dgm:prSet presAssocID="{BEA6E2F3-BF24-44B0-8ACA-7138F69A5FC5}" presName="parTrans" presStyleLbl="sibTrans2D1" presStyleIdx="1" presStyleCnt="4"/>
      <dgm:spPr>
        <a:prstGeom prst="leftArrow">
          <a:avLst/>
        </a:prstGeom>
      </dgm:spPr>
      <dgm:t>
        <a:bodyPr/>
        <a:lstStyle/>
        <a:p>
          <a:endParaRPr lang="en-US"/>
        </a:p>
      </dgm:t>
    </dgm:pt>
    <dgm:pt modelId="{06B1A010-A406-40B1-93ED-227B2C1C61DF}" type="pres">
      <dgm:prSet presAssocID="{BEA6E2F3-BF24-44B0-8ACA-7138F69A5FC5}" presName="connectorText" presStyleLbl="sibTrans2D1" presStyleIdx="1" presStyleCnt="4"/>
      <dgm:spPr/>
      <dgm:t>
        <a:bodyPr/>
        <a:lstStyle/>
        <a:p>
          <a:endParaRPr lang="en-US"/>
        </a:p>
      </dgm:t>
    </dgm:pt>
    <dgm:pt modelId="{88AE5F7F-7C10-4BD1-AB71-A267CFE7C82A}" type="pres">
      <dgm:prSet presAssocID="{6C5A0B98-BC37-43F3-A618-0F27E9BF958D}" presName="node" presStyleLbl="node1" presStyleIdx="1" presStyleCnt="4">
        <dgm:presLayoutVars>
          <dgm:bulletEnabled val="1"/>
        </dgm:presLayoutVars>
      </dgm:prSet>
      <dgm:spPr/>
      <dgm:t>
        <a:bodyPr/>
        <a:lstStyle/>
        <a:p>
          <a:endParaRPr lang="en-US"/>
        </a:p>
      </dgm:t>
    </dgm:pt>
    <dgm:pt modelId="{766F7CD2-5E6F-4B8E-86F1-CDF69C927837}" type="pres">
      <dgm:prSet presAssocID="{A10E88A2-A2D5-4CBD-B5B1-C3963B777EA5}" presName="parTrans" presStyleLbl="sibTrans2D1" presStyleIdx="2" presStyleCnt="4"/>
      <dgm:spPr>
        <a:prstGeom prst="leftArrow">
          <a:avLst/>
        </a:prstGeom>
      </dgm:spPr>
      <dgm:t>
        <a:bodyPr/>
        <a:lstStyle/>
        <a:p>
          <a:endParaRPr lang="en-US"/>
        </a:p>
      </dgm:t>
    </dgm:pt>
    <dgm:pt modelId="{92D35BBB-80CB-40C4-8C4D-73A64ABF770C}" type="pres">
      <dgm:prSet presAssocID="{A10E88A2-A2D5-4CBD-B5B1-C3963B777EA5}" presName="connectorText" presStyleLbl="sibTrans2D1" presStyleIdx="2" presStyleCnt="4"/>
      <dgm:spPr/>
      <dgm:t>
        <a:bodyPr/>
        <a:lstStyle/>
        <a:p>
          <a:endParaRPr lang="en-US"/>
        </a:p>
      </dgm:t>
    </dgm:pt>
    <dgm:pt modelId="{7DA880E4-474F-4750-982A-BA70061AA1F4}" type="pres">
      <dgm:prSet presAssocID="{8876EF3C-6A96-458C-87E6-13172EFBB493}" presName="node" presStyleLbl="node1" presStyleIdx="2" presStyleCnt="4">
        <dgm:presLayoutVars>
          <dgm:bulletEnabled val="1"/>
        </dgm:presLayoutVars>
      </dgm:prSet>
      <dgm:spPr/>
      <dgm:t>
        <a:bodyPr/>
        <a:lstStyle/>
        <a:p>
          <a:endParaRPr lang="en-US"/>
        </a:p>
      </dgm:t>
    </dgm:pt>
    <dgm:pt modelId="{AA51A4BC-07CC-4667-A1CF-4FFB0E448607}" type="pres">
      <dgm:prSet presAssocID="{5EB8EEEC-A46D-4783-9010-9ADC3F4BEADF}" presName="parTrans" presStyleLbl="sibTrans2D1" presStyleIdx="3" presStyleCnt="4"/>
      <dgm:spPr>
        <a:prstGeom prst="leftArrow">
          <a:avLst/>
        </a:prstGeom>
      </dgm:spPr>
      <dgm:t>
        <a:bodyPr/>
        <a:lstStyle/>
        <a:p>
          <a:endParaRPr lang="en-US"/>
        </a:p>
      </dgm:t>
    </dgm:pt>
    <dgm:pt modelId="{C6D6A426-E3A3-4E2D-8B4B-3CE0F5D1CBA4}" type="pres">
      <dgm:prSet presAssocID="{5EB8EEEC-A46D-4783-9010-9ADC3F4BEADF}" presName="connectorText" presStyleLbl="sibTrans2D1" presStyleIdx="3" presStyleCnt="4"/>
      <dgm:spPr/>
      <dgm:t>
        <a:bodyPr/>
        <a:lstStyle/>
        <a:p>
          <a:endParaRPr lang="en-US"/>
        </a:p>
      </dgm:t>
    </dgm:pt>
    <dgm:pt modelId="{BAE74C2C-DA26-44E9-A522-1D893987DDB9}" type="pres">
      <dgm:prSet presAssocID="{3B0D5A8F-4CE0-49FD-913E-8C863F6B7848}" presName="node" presStyleLbl="node1" presStyleIdx="3" presStyleCnt="4">
        <dgm:presLayoutVars>
          <dgm:bulletEnabled val="1"/>
        </dgm:presLayoutVars>
      </dgm:prSet>
      <dgm:spPr/>
      <dgm:t>
        <a:bodyPr/>
        <a:lstStyle/>
        <a:p>
          <a:endParaRPr lang="en-US"/>
        </a:p>
      </dgm:t>
    </dgm:pt>
  </dgm:ptLst>
  <dgm:cxnLst>
    <dgm:cxn modelId="{7CF25E28-07F4-4DCC-AE1D-3FEA91CC6395}" srcId="{A0362AFF-8E13-422A-8864-5DE899F4B1D9}" destId="{3B0D5A8F-4CE0-49FD-913E-8C863F6B7848}" srcOrd="3" destOrd="0" parTransId="{5EB8EEEC-A46D-4783-9010-9ADC3F4BEADF}" sibTransId="{F97A8DB0-30BA-4198-9D8D-445393E4DDF2}"/>
    <dgm:cxn modelId="{31137F37-6714-4107-AE7F-D0FE58FC1194}" type="presOf" srcId="{8876EF3C-6A96-458C-87E6-13172EFBB493}" destId="{7DA880E4-474F-4750-982A-BA70061AA1F4}" srcOrd="0" destOrd="0" presId="urn:microsoft.com/office/officeart/2005/8/layout/radial5"/>
    <dgm:cxn modelId="{FB0DCE32-9F52-484A-9234-20465ED5A732}" type="presOf" srcId="{BE313BB0-51A4-46A7-8BAF-AD6B6CA7494C}" destId="{32647643-6805-44E1-8D2D-AAD1D0B3C5FD}" srcOrd="1" destOrd="0" presId="urn:microsoft.com/office/officeart/2005/8/layout/radial5"/>
    <dgm:cxn modelId="{E103F9B7-AFED-4417-A9F1-5FCA6737B00D}" type="presOf" srcId="{5EB8EEEC-A46D-4783-9010-9ADC3F4BEADF}" destId="{AA51A4BC-07CC-4667-A1CF-4FFB0E448607}" srcOrd="0" destOrd="0" presId="urn:microsoft.com/office/officeart/2005/8/layout/radial5"/>
    <dgm:cxn modelId="{3CA71141-91DA-4EFA-8AC9-2B8A797A18B4}" type="presOf" srcId="{0809E6BE-A56B-499E-A4BA-43F93D0245B7}" destId="{E4BCCCF3-9FCC-4B24-BE97-281268A0A8DC}" srcOrd="0" destOrd="0" presId="urn:microsoft.com/office/officeart/2005/8/layout/radial5"/>
    <dgm:cxn modelId="{21A5F6E7-B4F3-47CE-BD9B-7DD58A2C65BA}" type="presOf" srcId="{BE313BB0-51A4-46A7-8BAF-AD6B6CA7494C}" destId="{D5392E7E-CC84-487B-ACB4-60099C345FCD}" srcOrd="0" destOrd="0" presId="urn:microsoft.com/office/officeart/2005/8/layout/radial5"/>
    <dgm:cxn modelId="{6642D1F6-3A0D-4066-A1EC-42F28C906B23}" type="presOf" srcId="{D295FF9A-BF62-4BC7-86EB-C1C5BC522FA8}" destId="{ED2E7C5F-55FD-4931-8411-0D4AC720AEF4}" srcOrd="0" destOrd="0" presId="urn:microsoft.com/office/officeart/2005/8/layout/radial5"/>
    <dgm:cxn modelId="{025E8806-76E1-4537-91FF-92C00031CA4E}" type="presOf" srcId="{A0362AFF-8E13-422A-8864-5DE899F4B1D9}" destId="{7DDA5373-3298-4C7A-90CA-BEDB05A980EE}" srcOrd="0" destOrd="0" presId="urn:microsoft.com/office/officeart/2005/8/layout/radial5"/>
    <dgm:cxn modelId="{A706A716-E799-4463-A87C-0D415DD3C415}" type="presOf" srcId="{3B0D5A8F-4CE0-49FD-913E-8C863F6B7848}" destId="{BAE74C2C-DA26-44E9-A522-1D893987DDB9}" srcOrd="0" destOrd="0" presId="urn:microsoft.com/office/officeart/2005/8/layout/radial5"/>
    <dgm:cxn modelId="{40116F4C-D42F-4DAC-8D76-A494B8D3EE5F}" srcId="{D295FF9A-BF62-4BC7-86EB-C1C5BC522FA8}" destId="{A0362AFF-8E13-422A-8864-5DE899F4B1D9}" srcOrd="0" destOrd="0" parTransId="{A915B3A9-D943-4B43-9A06-076AD444A78A}" sibTransId="{DA3902FA-DD1E-448B-8B76-98921526B7A7}"/>
    <dgm:cxn modelId="{46A9A3E2-7537-45ED-B6F6-4A5CEA1F2729}" type="presOf" srcId="{A10E88A2-A2D5-4CBD-B5B1-C3963B777EA5}" destId="{92D35BBB-80CB-40C4-8C4D-73A64ABF770C}" srcOrd="1" destOrd="0" presId="urn:microsoft.com/office/officeart/2005/8/layout/radial5"/>
    <dgm:cxn modelId="{6C8A6DF6-4BE2-4AD1-9A4C-4450BE1D4861}" type="presOf" srcId="{6C5A0B98-BC37-43F3-A618-0F27E9BF958D}" destId="{88AE5F7F-7C10-4BD1-AB71-A267CFE7C82A}" srcOrd="0" destOrd="0" presId="urn:microsoft.com/office/officeart/2005/8/layout/radial5"/>
    <dgm:cxn modelId="{3C594BFC-7F90-4A19-95E2-565B982699EE}" srcId="{A0362AFF-8E13-422A-8864-5DE899F4B1D9}" destId="{6C5A0B98-BC37-43F3-A618-0F27E9BF958D}" srcOrd="1" destOrd="0" parTransId="{BEA6E2F3-BF24-44B0-8ACA-7138F69A5FC5}" sibTransId="{46042231-01F6-4CC8-A793-762C55517024}"/>
    <dgm:cxn modelId="{E108571D-8784-4A0C-9239-BC4288DAA30B}" type="presOf" srcId="{A10E88A2-A2D5-4CBD-B5B1-C3963B777EA5}" destId="{766F7CD2-5E6F-4B8E-86F1-CDF69C927837}" srcOrd="0" destOrd="0" presId="urn:microsoft.com/office/officeart/2005/8/layout/radial5"/>
    <dgm:cxn modelId="{55079349-445C-4A5B-ADAA-466339C18E5C}" srcId="{A0362AFF-8E13-422A-8864-5DE899F4B1D9}" destId="{8876EF3C-6A96-458C-87E6-13172EFBB493}" srcOrd="2" destOrd="0" parTransId="{A10E88A2-A2D5-4CBD-B5B1-C3963B777EA5}" sibTransId="{6B3FF088-2F38-46D2-BA5B-131558A859D3}"/>
    <dgm:cxn modelId="{85D2E775-9957-43E3-B1D5-B1675B6BFC15}" srcId="{A0362AFF-8E13-422A-8864-5DE899F4B1D9}" destId="{0809E6BE-A56B-499E-A4BA-43F93D0245B7}" srcOrd="0" destOrd="0" parTransId="{BE313BB0-51A4-46A7-8BAF-AD6B6CA7494C}" sibTransId="{F73F638F-1FE9-4335-9D03-2022E4CA902A}"/>
    <dgm:cxn modelId="{91883921-1370-4E1F-8CE4-002124F62FAA}" type="presOf" srcId="{BEA6E2F3-BF24-44B0-8ACA-7138F69A5FC5}" destId="{06B1A010-A406-40B1-93ED-227B2C1C61DF}" srcOrd="1" destOrd="0" presId="urn:microsoft.com/office/officeart/2005/8/layout/radial5"/>
    <dgm:cxn modelId="{8053C585-D733-4891-B54B-0127431CBDA5}" type="presOf" srcId="{BEA6E2F3-BF24-44B0-8ACA-7138F69A5FC5}" destId="{9DF983C0-A90C-40D5-917C-0CCBA3FD4E1A}" srcOrd="0" destOrd="0" presId="urn:microsoft.com/office/officeart/2005/8/layout/radial5"/>
    <dgm:cxn modelId="{7E4532E2-BFD8-4F42-AAB5-B80F5F9BA355}" type="presOf" srcId="{5EB8EEEC-A46D-4783-9010-9ADC3F4BEADF}" destId="{C6D6A426-E3A3-4E2D-8B4B-3CE0F5D1CBA4}" srcOrd="1" destOrd="0" presId="urn:microsoft.com/office/officeart/2005/8/layout/radial5"/>
    <dgm:cxn modelId="{AEF9A3B7-6A62-4664-AB86-4EA000A3A8DE}" type="presParOf" srcId="{ED2E7C5F-55FD-4931-8411-0D4AC720AEF4}" destId="{7DDA5373-3298-4C7A-90CA-BEDB05A980EE}" srcOrd="0" destOrd="0" presId="urn:microsoft.com/office/officeart/2005/8/layout/radial5"/>
    <dgm:cxn modelId="{AB8112A4-BA0E-4DE8-B53F-F6AC14B54E27}" type="presParOf" srcId="{ED2E7C5F-55FD-4931-8411-0D4AC720AEF4}" destId="{D5392E7E-CC84-487B-ACB4-60099C345FCD}" srcOrd="1" destOrd="0" presId="urn:microsoft.com/office/officeart/2005/8/layout/radial5"/>
    <dgm:cxn modelId="{8C837D73-812E-419D-A73D-259269EAF40D}" type="presParOf" srcId="{D5392E7E-CC84-487B-ACB4-60099C345FCD}" destId="{32647643-6805-44E1-8D2D-AAD1D0B3C5FD}" srcOrd="0" destOrd="0" presId="urn:microsoft.com/office/officeart/2005/8/layout/radial5"/>
    <dgm:cxn modelId="{B1275EF5-47E0-43DB-9F53-9596CAAD6BAE}" type="presParOf" srcId="{ED2E7C5F-55FD-4931-8411-0D4AC720AEF4}" destId="{E4BCCCF3-9FCC-4B24-BE97-281268A0A8DC}" srcOrd="2" destOrd="0" presId="urn:microsoft.com/office/officeart/2005/8/layout/radial5"/>
    <dgm:cxn modelId="{6CABFC8A-3AAF-4136-B7A3-8FEBB3E2BFAB}" type="presParOf" srcId="{ED2E7C5F-55FD-4931-8411-0D4AC720AEF4}" destId="{9DF983C0-A90C-40D5-917C-0CCBA3FD4E1A}" srcOrd="3" destOrd="0" presId="urn:microsoft.com/office/officeart/2005/8/layout/radial5"/>
    <dgm:cxn modelId="{5C5129A1-5651-46CD-BF65-4A154F19524E}" type="presParOf" srcId="{9DF983C0-A90C-40D5-917C-0CCBA3FD4E1A}" destId="{06B1A010-A406-40B1-93ED-227B2C1C61DF}" srcOrd="0" destOrd="0" presId="urn:microsoft.com/office/officeart/2005/8/layout/radial5"/>
    <dgm:cxn modelId="{A0B45B02-8646-466A-85A7-F52B8AD0387D}" type="presParOf" srcId="{ED2E7C5F-55FD-4931-8411-0D4AC720AEF4}" destId="{88AE5F7F-7C10-4BD1-AB71-A267CFE7C82A}" srcOrd="4" destOrd="0" presId="urn:microsoft.com/office/officeart/2005/8/layout/radial5"/>
    <dgm:cxn modelId="{24817BEC-1002-4619-9BEC-DC6CB0EF4AB6}" type="presParOf" srcId="{ED2E7C5F-55FD-4931-8411-0D4AC720AEF4}" destId="{766F7CD2-5E6F-4B8E-86F1-CDF69C927837}" srcOrd="5" destOrd="0" presId="urn:microsoft.com/office/officeart/2005/8/layout/radial5"/>
    <dgm:cxn modelId="{C5B249F7-2376-4B91-9F2D-235B154586FA}" type="presParOf" srcId="{766F7CD2-5E6F-4B8E-86F1-CDF69C927837}" destId="{92D35BBB-80CB-40C4-8C4D-73A64ABF770C}" srcOrd="0" destOrd="0" presId="urn:microsoft.com/office/officeart/2005/8/layout/radial5"/>
    <dgm:cxn modelId="{49C99285-4527-439C-A84F-EC4D6C5D1062}" type="presParOf" srcId="{ED2E7C5F-55FD-4931-8411-0D4AC720AEF4}" destId="{7DA880E4-474F-4750-982A-BA70061AA1F4}" srcOrd="6" destOrd="0" presId="urn:microsoft.com/office/officeart/2005/8/layout/radial5"/>
    <dgm:cxn modelId="{44346215-4210-4E5F-A688-3AB718153F09}" type="presParOf" srcId="{ED2E7C5F-55FD-4931-8411-0D4AC720AEF4}" destId="{AA51A4BC-07CC-4667-A1CF-4FFB0E448607}" srcOrd="7" destOrd="0" presId="urn:microsoft.com/office/officeart/2005/8/layout/radial5"/>
    <dgm:cxn modelId="{6ACDF0BC-7BCC-429E-941D-26C3DB2C8C28}" type="presParOf" srcId="{AA51A4BC-07CC-4667-A1CF-4FFB0E448607}" destId="{C6D6A426-E3A3-4E2D-8B4B-3CE0F5D1CBA4}" srcOrd="0" destOrd="0" presId="urn:microsoft.com/office/officeart/2005/8/layout/radial5"/>
    <dgm:cxn modelId="{A4F9319D-5149-4F47-AB7D-33FB1B42C652}" type="presParOf" srcId="{ED2E7C5F-55FD-4931-8411-0D4AC720AEF4}" destId="{BAE74C2C-DA26-44E9-A522-1D893987DDB9}" srcOrd="8" destOrd="0" presId="urn:microsoft.com/office/officeart/2005/8/layout/radial5"/>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BF83A7-82F5-4AC3-B934-CEEABB2604DE}">
      <dsp:nvSpPr>
        <dsp:cNvPr id="0" name=""/>
        <dsp:cNvSpPr/>
      </dsp:nvSpPr>
      <dsp:spPr>
        <a:xfrm>
          <a:off x="5005642" y="1848450"/>
          <a:ext cx="509759" cy="242598"/>
        </a:xfrm>
        <a:custGeom>
          <a:avLst/>
          <a:gdLst/>
          <a:ahLst/>
          <a:cxnLst/>
          <a:rect l="0" t="0" r="0" b="0"/>
          <a:pathLst>
            <a:path>
              <a:moveTo>
                <a:pt x="0" y="0"/>
              </a:moveTo>
              <a:lnTo>
                <a:pt x="0" y="165324"/>
              </a:lnTo>
              <a:lnTo>
                <a:pt x="509759" y="165324"/>
              </a:lnTo>
              <a:lnTo>
                <a:pt x="509759" y="2425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3FA750-EDAD-4989-BAA4-826187CDD6BC}">
      <dsp:nvSpPr>
        <dsp:cNvPr id="0" name=""/>
        <dsp:cNvSpPr/>
      </dsp:nvSpPr>
      <dsp:spPr>
        <a:xfrm>
          <a:off x="4495883" y="1848450"/>
          <a:ext cx="509759" cy="242598"/>
        </a:xfrm>
        <a:custGeom>
          <a:avLst/>
          <a:gdLst/>
          <a:ahLst/>
          <a:cxnLst/>
          <a:rect l="0" t="0" r="0" b="0"/>
          <a:pathLst>
            <a:path>
              <a:moveTo>
                <a:pt x="509759" y="0"/>
              </a:moveTo>
              <a:lnTo>
                <a:pt x="509759" y="165324"/>
              </a:lnTo>
              <a:lnTo>
                <a:pt x="0" y="165324"/>
              </a:lnTo>
              <a:lnTo>
                <a:pt x="0" y="2425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C164C6D-F65F-4D56-B466-77AD2870EF67}">
      <dsp:nvSpPr>
        <dsp:cNvPr id="0" name=""/>
        <dsp:cNvSpPr/>
      </dsp:nvSpPr>
      <dsp:spPr>
        <a:xfrm>
          <a:off x="3476365" y="1076165"/>
          <a:ext cx="1529277" cy="242598"/>
        </a:xfrm>
        <a:custGeom>
          <a:avLst/>
          <a:gdLst/>
          <a:ahLst/>
          <a:cxnLst/>
          <a:rect l="0" t="0" r="0" b="0"/>
          <a:pathLst>
            <a:path>
              <a:moveTo>
                <a:pt x="0" y="0"/>
              </a:moveTo>
              <a:lnTo>
                <a:pt x="0" y="165324"/>
              </a:lnTo>
              <a:lnTo>
                <a:pt x="1529277" y="165324"/>
              </a:lnTo>
              <a:lnTo>
                <a:pt x="1529277" y="2425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8FC6F27-9134-4FEA-AEAE-A834C317D505}">
      <dsp:nvSpPr>
        <dsp:cNvPr id="0" name=""/>
        <dsp:cNvSpPr/>
      </dsp:nvSpPr>
      <dsp:spPr>
        <a:xfrm>
          <a:off x="1947088" y="1848450"/>
          <a:ext cx="1529277" cy="242598"/>
        </a:xfrm>
        <a:custGeom>
          <a:avLst/>
          <a:gdLst/>
          <a:ahLst/>
          <a:cxnLst/>
          <a:rect l="0" t="0" r="0" b="0"/>
          <a:pathLst>
            <a:path>
              <a:moveTo>
                <a:pt x="0" y="0"/>
              </a:moveTo>
              <a:lnTo>
                <a:pt x="0" y="165324"/>
              </a:lnTo>
              <a:lnTo>
                <a:pt x="1529277" y="165324"/>
              </a:lnTo>
              <a:lnTo>
                <a:pt x="1529277" y="2425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6C8BFE8-104C-463B-867C-CB919DD2B37F}">
      <dsp:nvSpPr>
        <dsp:cNvPr id="0" name=""/>
        <dsp:cNvSpPr/>
      </dsp:nvSpPr>
      <dsp:spPr>
        <a:xfrm>
          <a:off x="1947088" y="1848450"/>
          <a:ext cx="509759" cy="242598"/>
        </a:xfrm>
        <a:custGeom>
          <a:avLst/>
          <a:gdLst/>
          <a:ahLst/>
          <a:cxnLst/>
          <a:rect l="0" t="0" r="0" b="0"/>
          <a:pathLst>
            <a:path>
              <a:moveTo>
                <a:pt x="0" y="0"/>
              </a:moveTo>
              <a:lnTo>
                <a:pt x="0" y="165324"/>
              </a:lnTo>
              <a:lnTo>
                <a:pt x="509759" y="165324"/>
              </a:lnTo>
              <a:lnTo>
                <a:pt x="509759" y="2425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B9A54DD-7490-4BF2-A852-4E1B01B91E88}">
      <dsp:nvSpPr>
        <dsp:cNvPr id="0" name=""/>
        <dsp:cNvSpPr/>
      </dsp:nvSpPr>
      <dsp:spPr>
        <a:xfrm>
          <a:off x="1437329" y="1848450"/>
          <a:ext cx="509759" cy="242598"/>
        </a:xfrm>
        <a:custGeom>
          <a:avLst/>
          <a:gdLst/>
          <a:ahLst/>
          <a:cxnLst/>
          <a:rect l="0" t="0" r="0" b="0"/>
          <a:pathLst>
            <a:path>
              <a:moveTo>
                <a:pt x="509759" y="0"/>
              </a:moveTo>
              <a:lnTo>
                <a:pt x="509759" y="165324"/>
              </a:lnTo>
              <a:lnTo>
                <a:pt x="0" y="165324"/>
              </a:lnTo>
              <a:lnTo>
                <a:pt x="0" y="2425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C1E49B2-7B4E-4161-A767-5117771EEDE6}">
      <dsp:nvSpPr>
        <dsp:cNvPr id="0" name=""/>
        <dsp:cNvSpPr/>
      </dsp:nvSpPr>
      <dsp:spPr>
        <a:xfrm>
          <a:off x="417811" y="1848450"/>
          <a:ext cx="1529277" cy="242598"/>
        </a:xfrm>
        <a:custGeom>
          <a:avLst/>
          <a:gdLst/>
          <a:ahLst/>
          <a:cxnLst/>
          <a:rect l="0" t="0" r="0" b="0"/>
          <a:pathLst>
            <a:path>
              <a:moveTo>
                <a:pt x="1529277" y="0"/>
              </a:moveTo>
              <a:lnTo>
                <a:pt x="1529277" y="165324"/>
              </a:lnTo>
              <a:lnTo>
                <a:pt x="0" y="165324"/>
              </a:lnTo>
              <a:lnTo>
                <a:pt x="0" y="2425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64F7A16-6B27-4CE3-92FE-9AEC45EA06A8}">
      <dsp:nvSpPr>
        <dsp:cNvPr id="0" name=""/>
        <dsp:cNvSpPr/>
      </dsp:nvSpPr>
      <dsp:spPr>
        <a:xfrm>
          <a:off x="1947088" y="1076165"/>
          <a:ext cx="1529277" cy="242598"/>
        </a:xfrm>
        <a:custGeom>
          <a:avLst/>
          <a:gdLst/>
          <a:ahLst/>
          <a:cxnLst/>
          <a:rect l="0" t="0" r="0" b="0"/>
          <a:pathLst>
            <a:path>
              <a:moveTo>
                <a:pt x="1529277" y="0"/>
              </a:moveTo>
              <a:lnTo>
                <a:pt x="1529277" y="165324"/>
              </a:lnTo>
              <a:lnTo>
                <a:pt x="0" y="165324"/>
              </a:lnTo>
              <a:lnTo>
                <a:pt x="0" y="2425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EF8A68-4D84-4E25-94D2-E88730756120}">
      <dsp:nvSpPr>
        <dsp:cNvPr id="0" name=""/>
        <dsp:cNvSpPr/>
      </dsp:nvSpPr>
      <dsp:spPr>
        <a:xfrm>
          <a:off x="3059289" y="546479"/>
          <a:ext cx="834151" cy="52968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66ED273-4AE6-4C62-8226-06D4C4F34690}">
      <dsp:nvSpPr>
        <dsp:cNvPr id="0" name=""/>
        <dsp:cNvSpPr/>
      </dsp:nvSpPr>
      <dsp:spPr>
        <a:xfrm>
          <a:off x="3151973" y="634528"/>
          <a:ext cx="834151" cy="52968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Consejo Directivo</a:t>
          </a:r>
        </a:p>
      </dsp:txBody>
      <dsp:txXfrm>
        <a:off x="3167487" y="650042"/>
        <a:ext cx="803123" cy="498657"/>
      </dsp:txXfrm>
    </dsp:sp>
    <dsp:sp modelId="{FD76285D-D471-4D5B-930D-4D892A50E012}">
      <dsp:nvSpPr>
        <dsp:cNvPr id="0" name=""/>
        <dsp:cNvSpPr/>
      </dsp:nvSpPr>
      <dsp:spPr>
        <a:xfrm>
          <a:off x="1530012" y="1318764"/>
          <a:ext cx="834151" cy="52968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6632F99-68DA-400D-B5BF-3AA18BD6CC49}">
      <dsp:nvSpPr>
        <dsp:cNvPr id="0" name=""/>
        <dsp:cNvSpPr/>
      </dsp:nvSpPr>
      <dsp:spPr>
        <a:xfrm>
          <a:off x="1622696" y="1406813"/>
          <a:ext cx="834151" cy="52968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Director Administrativo</a:t>
          </a:r>
        </a:p>
      </dsp:txBody>
      <dsp:txXfrm>
        <a:off x="1638210" y="1422327"/>
        <a:ext cx="803123" cy="498657"/>
      </dsp:txXfrm>
    </dsp:sp>
    <dsp:sp modelId="{6D50894C-D573-49A6-8E22-0E9840A100C6}">
      <dsp:nvSpPr>
        <dsp:cNvPr id="0" name=""/>
        <dsp:cNvSpPr/>
      </dsp:nvSpPr>
      <dsp:spPr>
        <a:xfrm>
          <a:off x="735" y="2091049"/>
          <a:ext cx="834151" cy="52968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18D94DF-5885-4652-A248-501A00535EA0}">
      <dsp:nvSpPr>
        <dsp:cNvPr id="0" name=""/>
        <dsp:cNvSpPr/>
      </dsp:nvSpPr>
      <dsp:spPr>
        <a:xfrm>
          <a:off x="93419" y="2179098"/>
          <a:ext cx="834151" cy="52968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Contador Externo</a:t>
          </a:r>
        </a:p>
      </dsp:txBody>
      <dsp:txXfrm>
        <a:off x="108933" y="2194612"/>
        <a:ext cx="803123" cy="498657"/>
      </dsp:txXfrm>
    </dsp:sp>
    <dsp:sp modelId="{CF292562-D2C3-4143-A3DC-2A3C33A7AD49}">
      <dsp:nvSpPr>
        <dsp:cNvPr id="0" name=""/>
        <dsp:cNvSpPr/>
      </dsp:nvSpPr>
      <dsp:spPr>
        <a:xfrm>
          <a:off x="1020253" y="2091049"/>
          <a:ext cx="834151" cy="52968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8C3A5AB-F223-4325-8D7E-D4A72E517C47}">
      <dsp:nvSpPr>
        <dsp:cNvPr id="0" name=""/>
        <dsp:cNvSpPr/>
      </dsp:nvSpPr>
      <dsp:spPr>
        <a:xfrm>
          <a:off x="1112937" y="2179098"/>
          <a:ext cx="834151" cy="52968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Secretaria</a:t>
          </a:r>
        </a:p>
      </dsp:txBody>
      <dsp:txXfrm>
        <a:off x="1128451" y="2194612"/>
        <a:ext cx="803123" cy="498657"/>
      </dsp:txXfrm>
    </dsp:sp>
    <dsp:sp modelId="{2BE647F4-9600-48DD-8AFF-0CE842260D1F}">
      <dsp:nvSpPr>
        <dsp:cNvPr id="0" name=""/>
        <dsp:cNvSpPr/>
      </dsp:nvSpPr>
      <dsp:spPr>
        <a:xfrm>
          <a:off x="2039771" y="2091049"/>
          <a:ext cx="834151" cy="52968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10BD725-96C1-4E3C-956E-34C885871D6D}">
      <dsp:nvSpPr>
        <dsp:cNvPr id="0" name=""/>
        <dsp:cNvSpPr/>
      </dsp:nvSpPr>
      <dsp:spPr>
        <a:xfrm>
          <a:off x="2132455" y="2179098"/>
          <a:ext cx="834151" cy="52968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Mantenimiento Y Limpieza</a:t>
          </a:r>
        </a:p>
      </dsp:txBody>
      <dsp:txXfrm>
        <a:off x="2147969" y="2194612"/>
        <a:ext cx="803123" cy="498657"/>
      </dsp:txXfrm>
    </dsp:sp>
    <dsp:sp modelId="{614CF94B-B845-4EFC-B31A-9565BAB38C3C}">
      <dsp:nvSpPr>
        <dsp:cNvPr id="0" name=""/>
        <dsp:cNvSpPr/>
      </dsp:nvSpPr>
      <dsp:spPr>
        <a:xfrm>
          <a:off x="3059289" y="2091049"/>
          <a:ext cx="834151" cy="52968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A26CDF2-E459-47B4-8A05-9D410F88A419}">
      <dsp:nvSpPr>
        <dsp:cNvPr id="0" name=""/>
        <dsp:cNvSpPr/>
      </dsp:nvSpPr>
      <dsp:spPr>
        <a:xfrm>
          <a:off x="3151973" y="2179098"/>
          <a:ext cx="834151" cy="52968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Empleada Administrativa</a:t>
          </a:r>
        </a:p>
      </dsp:txBody>
      <dsp:txXfrm>
        <a:off x="3167487" y="2194612"/>
        <a:ext cx="803123" cy="498657"/>
      </dsp:txXfrm>
    </dsp:sp>
    <dsp:sp modelId="{45910208-29EE-4A15-8159-6E4A0FE3956E}">
      <dsp:nvSpPr>
        <dsp:cNvPr id="0" name=""/>
        <dsp:cNvSpPr/>
      </dsp:nvSpPr>
      <dsp:spPr>
        <a:xfrm>
          <a:off x="4588566" y="1318764"/>
          <a:ext cx="834151" cy="52968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E3FF1A9-F900-4C8B-8243-62C65904D2B4}">
      <dsp:nvSpPr>
        <dsp:cNvPr id="0" name=""/>
        <dsp:cNvSpPr/>
      </dsp:nvSpPr>
      <dsp:spPr>
        <a:xfrm>
          <a:off x="4681250" y="1406813"/>
          <a:ext cx="834151" cy="52968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Director Médico</a:t>
          </a:r>
        </a:p>
      </dsp:txBody>
      <dsp:txXfrm>
        <a:off x="4696764" y="1422327"/>
        <a:ext cx="803123" cy="498657"/>
      </dsp:txXfrm>
    </dsp:sp>
    <dsp:sp modelId="{F0A04845-0333-4DF1-A89B-B83B073146E3}">
      <dsp:nvSpPr>
        <dsp:cNvPr id="0" name=""/>
        <dsp:cNvSpPr/>
      </dsp:nvSpPr>
      <dsp:spPr>
        <a:xfrm>
          <a:off x="4078807" y="2091049"/>
          <a:ext cx="834151" cy="52968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71705BB-C5EF-4E62-A140-9E8AD9E48547}">
      <dsp:nvSpPr>
        <dsp:cNvPr id="0" name=""/>
        <dsp:cNvSpPr/>
      </dsp:nvSpPr>
      <dsp:spPr>
        <a:xfrm>
          <a:off x="4171491" y="2179098"/>
          <a:ext cx="834151" cy="52968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Médicos Especialistas</a:t>
          </a:r>
        </a:p>
      </dsp:txBody>
      <dsp:txXfrm>
        <a:off x="4187005" y="2194612"/>
        <a:ext cx="803123" cy="498657"/>
      </dsp:txXfrm>
    </dsp:sp>
    <dsp:sp modelId="{101EA8F1-40E3-4FCD-975A-6D7A79056FA8}">
      <dsp:nvSpPr>
        <dsp:cNvPr id="0" name=""/>
        <dsp:cNvSpPr/>
      </dsp:nvSpPr>
      <dsp:spPr>
        <a:xfrm>
          <a:off x="5098325" y="2091049"/>
          <a:ext cx="834151" cy="52968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1A54A95-1115-4944-90E4-6D88AAD2DB3C}">
      <dsp:nvSpPr>
        <dsp:cNvPr id="0" name=""/>
        <dsp:cNvSpPr/>
      </dsp:nvSpPr>
      <dsp:spPr>
        <a:xfrm>
          <a:off x="5191009" y="2179098"/>
          <a:ext cx="834151" cy="529685"/>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Otros Profesionales De La Salud</a:t>
          </a:r>
        </a:p>
      </dsp:txBody>
      <dsp:txXfrm>
        <a:off x="5206523" y="2194612"/>
        <a:ext cx="803123" cy="49865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DDA5373-3298-4C7A-90CA-BEDB05A980EE}">
      <dsp:nvSpPr>
        <dsp:cNvPr id="0" name=""/>
        <dsp:cNvSpPr/>
      </dsp:nvSpPr>
      <dsp:spPr>
        <a:xfrm>
          <a:off x="2322611" y="1179611"/>
          <a:ext cx="841176" cy="841176"/>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a:t>Rivalidad Entre Los Competidores Existentes</a:t>
          </a:r>
        </a:p>
      </dsp:txBody>
      <dsp:txXfrm>
        <a:off x="2445798" y="1302798"/>
        <a:ext cx="594802" cy="594802"/>
      </dsp:txXfrm>
    </dsp:sp>
    <dsp:sp modelId="{D5392E7E-CC84-487B-ACB4-60099C345FCD}">
      <dsp:nvSpPr>
        <dsp:cNvPr id="0" name=""/>
        <dsp:cNvSpPr/>
      </dsp:nvSpPr>
      <dsp:spPr>
        <a:xfrm rot="16200000">
          <a:off x="2653889" y="873157"/>
          <a:ext cx="178620" cy="286000"/>
        </a:xfrm>
        <a:prstGeom prst="leftArrow">
          <a:avLst/>
        </a:prstGeom>
        <a:gradFill rotWithShape="0">
          <a:gsLst>
            <a:gs pos="0">
              <a:schemeClr val="accent1">
                <a:tint val="60000"/>
                <a:hueOff val="0"/>
                <a:satOff val="0"/>
                <a:lumOff val="0"/>
                <a:alphaOff val="0"/>
                <a:shade val="51000"/>
                <a:satMod val="130000"/>
              </a:schemeClr>
            </a:gs>
            <a:gs pos="80000">
              <a:schemeClr val="accent1">
                <a:tint val="60000"/>
                <a:hueOff val="0"/>
                <a:satOff val="0"/>
                <a:lumOff val="0"/>
                <a:alphaOff val="0"/>
                <a:shade val="93000"/>
                <a:satMod val="130000"/>
              </a:schemeClr>
            </a:gs>
            <a:gs pos="100000">
              <a:schemeClr val="accent1">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2680682" y="957150"/>
        <a:ext cx="125034" cy="171600"/>
      </dsp:txXfrm>
    </dsp:sp>
    <dsp:sp modelId="{E4BCCCF3-9FCC-4B24-BE97-281268A0A8DC}">
      <dsp:nvSpPr>
        <dsp:cNvPr id="0" name=""/>
        <dsp:cNvSpPr/>
      </dsp:nvSpPr>
      <dsp:spPr>
        <a:xfrm>
          <a:off x="2322611" y="1416"/>
          <a:ext cx="841176" cy="841176"/>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a:t>Competidores Potenciales</a:t>
          </a:r>
        </a:p>
      </dsp:txBody>
      <dsp:txXfrm>
        <a:off x="2445798" y="124603"/>
        <a:ext cx="594802" cy="594802"/>
      </dsp:txXfrm>
    </dsp:sp>
    <dsp:sp modelId="{9DF983C0-A90C-40D5-917C-0CCBA3FD4E1A}">
      <dsp:nvSpPr>
        <dsp:cNvPr id="0" name=""/>
        <dsp:cNvSpPr/>
      </dsp:nvSpPr>
      <dsp:spPr>
        <a:xfrm>
          <a:off x="3237932" y="1457199"/>
          <a:ext cx="178620" cy="286000"/>
        </a:xfrm>
        <a:prstGeom prst="leftArrow">
          <a:avLst/>
        </a:prstGeom>
        <a:gradFill rotWithShape="0">
          <a:gsLst>
            <a:gs pos="0">
              <a:schemeClr val="accent1">
                <a:tint val="60000"/>
                <a:hueOff val="0"/>
                <a:satOff val="0"/>
                <a:lumOff val="0"/>
                <a:alphaOff val="0"/>
                <a:shade val="51000"/>
                <a:satMod val="130000"/>
              </a:schemeClr>
            </a:gs>
            <a:gs pos="80000">
              <a:schemeClr val="accent1">
                <a:tint val="60000"/>
                <a:hueOff val="0"/>
                <a:satOff val="0"/>
                <a:lumOff val="0"/>
                <a:alphaOff val="0"/>
                <a:shade val="93000"/>
                <a:satMod val="130000"/>
              </a:schemeClr>
            </a:gs>
            <a:gs pos="100000">
              <a:schemeClr val="accent1">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3237932" y="1514399"/>
        <a:ext cx="125034" cy="171600"/>
      </dsp:txXfrm>
    </dsp:sp>
    <dsp:sp modelId="{88AE5F7F-7C10-4BD1-AB71-A267CFE7C82A}">
      <dsp:nvSpPr>
        <dsp:cNvPr id="0" name=""/>
        <dsp:cNvSpPr/>
      </dsp:nvSpPr>
      <dsp:spPr>
        <a:xfrm>
          <a:off x="3500807" y="1179611"/>
          <a:ext cx="841176" cy="841176"/>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a:t>Compradores</a:t>
          </a:r>
        </a:p>
      </dsp:txBody>
      <dsp:txXfrm>
        <a:off x="3623994" y="1302798"/>
        <a:ext cx="594802" cy="594802"/>
      </dsp:txXfrm>
    </dsp:sp>
    <dsp:sp modelId="{766F7CD2-5E6F-4B8E-86F1-CDF69C927837}">
      <dsp:nvSpPr>
        <dsp:cNvPr id="0" name=""/>
        <dsp:cNvSpPr/>
      </dsp:nvSpPr>
      <dsp:spPr>
        <a:xfrm rot="5400000">
          <a:off x="2653889" y="2041242"/>
          <a:ext cx="178620" cy="286000"/>
        </a:xfrm>
        <a:prstGeom prst="leftArrow">
          <a:avLst/>
        </a:prstGeom>
        <a:gradFill rotWithShape="0">
          <a:gsLst>
            <a:gs pos="0">
              <a:schemeClr val="accent1">
                <a:tint val="60000"/>
                <a:hueOff val="0"/>
                <a:satOff val="0"/>
                <a:lumOff val="0"/>
                <a:alphaOff val="0"/>
                <a:shade val="51000"/>
                <a:satMod val="130000"/>
              </a:schemeClr>
            </a:gs>
            <a:gs pos="80000">
              <a:schemeClr val="accent1">
                <a:tint val="60000"/>
                <a:hueOff val="0"/>
                <a:satOff val="0"/>
                <a:lumOff val="0"/>
                <a:alphaOff val="0"/>
                <a:shade val="93000"/>
                <a:satMod val="130000"/>
              </a:schemeClr>
            </a:gs>
            <a:gs pos="100000">
              <a:schemeClr val="accent1">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2680682" y="2071649"/>
        <a:ext cx="125034" cy="171600"/>
      </dsp:txXfrm>
    </dsp:sp>
    <dsp:sp modelId="{7DA880E4-474F-4750-982A-BA70061AA1F4}">
      <dsp:nvSpPr>
        <dsp:cNvPr id="0" name=""/>
        <dsp:cNvSpPr/>
      </dsp:nvSpPr>
      <dsp:spPr>
        <a:xfrm>
          <a:off x="2322611" y="2357807"/>
          <a:ext cx="841176" cy="841176"/>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a:t>Sustitutos</a:t>
          </a:r>
        </a:p>
      </dsp:txBody>
      <dsp:txXfrm>
        <a:off x="2445798" y="2480994"/>
        <a:ext cx="594802" cy="594802"/>
      </dsp:txXfrm>
    </dsp:sp>
    <dsp:sp modelId="{AA51A4BC-07CC-4667-A1CF-4FFB0E448607}">
      <dsp:nvSpPr>
        <dsp:cNvPr id="0" name=""/>
        <dsp:cNvSpPr/>
      </dsp:nvSpPr>
      <dsp:spPr>
        <a:xfrm rot="10800000">
          <a:off x="2069847" y="1457199"/>
          <a:ext cx="178620" cy="286000"/>
        </a:xfrm>
        <a:prstGeom prst="leftArrow">
          <a:avLst/>
        </a:prstGeom>
        <a:gradFill rotWithShape="0">
          <a:gsLst>
            <a:gs pos="0">
              <a:schemeClr val="accent1">
                <a:tint val="60000"/>
                <a:hueOff val="0"/>
                <a:satOff val="0"/>
                <a:lumOff val="0"/>
                <a:alphaOff val="0"/>
                <a:shade val="51000"/>
                <a:satMod val="130000"/>
              </a:schemeClr>
            </a:gs>
            <a:gs pos="80000">
              <a:schemeClr val="accent1">
                <a:tint val="60000"/>
                <a:hueOff val="0"/>
                <a:satOff val="0"/>
                <a:lumOff val="0"/>
                <a:alphaOff val="0"/>
                <a:shade val="93000"/>
                <a:satMod val="130000"/>
              </a:schemeClr>
            </a:gs>
            <a:gs pos="100000">
              <a:schemeClr val="accent1">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10800000">
        <a:off x="2123433" y="1514399"/>
        <a:ext cx="125034" cy="171600"/>
      </dsp:txXfrm>
    </dsp:sp>
    <dsp:sp modelId="{BAE74C2C-DA26-44E9-A522-1D893987DDB9}">
      <dsp:nvSpPr>
        <dsp:cNvPr id="0" name=""/>
        <dsp:cNvSpPr/>
      </dsp:nvSpPr>
      <dsp:spPr>
        <a:xfrm>
          <a:off x="1144416" y="1179611"/>
          <a:ext cx="841176" cy="841176"/>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kern="1200"/>
            <a:t>Proveedores</a:t>
          </a:r>
        </a:p>
      </dsp:txBody>
      <dsp:txXfrm>
        <a:off x="1267603" y="1302798"/>
        <a:ext cx="594802" cy="59480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2B27F8-0545-4520-99F0-DE6158505C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53</Pages>
  <Words>11517</Words>
  <Characters>65652</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77015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wpoch</dc:creator>
  <cp:lastModifiedBy>wpoch</cp:lastModifiedBy>
  <cp:revision>6</cp:revision>
  <dcterms:created xsi:type="dcterms:W3CDTF">2010-10-13T22:22:00Z</dcterms:created>
  <dcterms:modified xsi:type="dcterms:W3CDTF">2010-12-01T17:57:00Z</dcterms:modified>
</cp:coreProperties>
</file>